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419AA66" w:rsidR="00C0257D" w:rsidRDefault="00000000">
      <w:pPr>
        <w:pStyle w:val="Heading1"/>
        <w:spacing w:after="288"/>
      </w:pPr>
      <w:proofErr w:type="spellStart"/>
      <w:r>
        <w:t>Fanm</w:t>
      </w:r>
      <w:proofErr w:type="spellEnd"/>
      <w:r>
        <w:t xml:space="preserve"> </w:t>
      </w:r>
      <w:proofErr w:type="spellStart"/>
      <w:r>
        <w:t>Rebèl</w:t>
      </w:r>
      <w:proofErr w:type="spellEnd"/>
      <w:r>
        <w:t>: Digital and Public Heritage Assemblages of Women in the Haitian Revolution</w:t>
      </w:r>
    </w:p>
    <w:p w14:paraId="00000002" w14:textId="2B9FCDCB"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It all started with a dress, or, more accurately, with a newspaper clipping about several “very superb dresses for the Queen and Princesses of </w:t>
      </w:r>
      <w:proofErr w:type="spellStart"/>
      <w:r>
        <w:t>Hayti</w:t>
      </w:r>
      <w:proofErr w:type="spellEnd"/>
      <w:r>
        <w:t xml:space="preserve">” from the London Morning Chronicle in 1815. The clipping was presented to me by the writer Paul Clammer following a talk that I gave on sartorial resistance in pre- and post-revolutionary Haiti and the wider African Atlantic at a conference </w:t>
      </w:r>
      <w:proofErr w:type="spellStart"/>
      <w:r>
        <w:t>organised</w:t>
      </w:r>
      <w:proofErr w:type="spellEnd"/>
      <w:r>
        <w:t xml:space="preserve"> by my colleague Raphaël Hoermann at the Institute for Black Atlantic Research in 2015.</w:t>
      </w:r>
      <w:r>
        <w:rPr>
          <w:vertAlign w:val="superscript"/>
        </w:rPr>
        <w:footnoteReference w:id="1"/>
      </w:r>
      <w:r>
        <w:t xml:space="preserve"> The clipping conjures a fascinating picture of opulence, refinement and conspicuous consumption in Henry Christophe’s Kingdom of </w:t>
      </w:r>
      <w:proofErr w:type="spellStart"/>
      <w:r>
        <w:t>Hayti</w:t>
      </w:r>
      <w:proofErr w:type="spellEnd"/>
      <w:r>
        <w:t>.</w:t>
      </w:r>
      <w:r>
        <w:rPr>
          <w:vertAlign w:val="superscript"/>
        </w:rPr>
        <w:footnoteReference w:id="2"/>
      </w:r>
      <w:r>
        <w:t xml:space="preserve"> The dresses, made in sumptuous satin, “richly embroidered” in silver and gold thread with flowers of various descriptions and enhanced by various accoutrements including draperies, gold and silver fringe and frogs and tassels, were commissioned to be made for Queen-consort Marie-Louise Christophe and her daughters, the crown princesses Françoise-</w:t>
      </w:r>
      <w:proofErr w:type="spellStart"/>
      <w:r>
        <w:t>Améthiste</w:t>
      </w:r>
      <w:proofErr w:type="spellEnd"/>
      <w:r>
        <w:t xml:space="preserve"> and Anne-</w:t>
      </w:r>
      <w:proofErr w:type="spellStart"/>
      <w:r>
        <w:t>Athénaïre</w:t>
      </w:r>
      <w:proofErr w:type="spellEnd"/>
      <w:r>
        <w:t xml:space="preserve">, by a fashionable English dressmaker in 1815. This fragment led me down a seemingly bottomless rabbit-hole on the life of Marie-Louise and other women who contributed, to varying degrees, to the project of Haitian independence, statehood and self-determination from colonial rule. Ultimately, it sowed the seeds for my larger research project on Haiti’s </w:t>
      </w:r>
      <w:proofErr w:type="spellStart"/>
      <w:r>
        <w:rPr>
          <w:i/>
        </w:rPr>
        <w:t>fanm</w:t>
      </w:r>
      <w:proofErr w:type="spellEnd"/>
      <w:r>
        <w:rPr>
          <w:i/>
        </w:rPr>
        <w:t xml:space="preserve"> </w:t>
      </w:r>
      <w:proofErr w:type="spellStart"/>
      <w:r>
        <w:rPr>
          <w:i/>
        </w:rPr>
        <w:t>rebèl</w:t>
      </w:r>
      <w:proofErr w:type="spellEnd"/>
      <w:r>
        <w:t xml:space="preserve"> (a Haitian </w:t>
      </w:r>
      <w:proofErr w:type="spellStart"/>
      <w:r>
        <w:t>Kreyòl</w:t>
      </w:r>
      <w:proofErr w:type="spellEnd"/>
      <w:r>
        <w:t xml:space="preserve"> term translating to “rebel women”) and its incarnations as an open</w:t>
      </w:r>
      <w:sdt>
        <w:sdtPr>
          <w:tag w:val="goog_rdk_0"/>
          <w:id w:val="-785073256"/>
        </w:sdtPr>
        <w:sdtContent>
          <w:ins w:id="0" w:author="McCarl, Clayton" w:date="2025-10-07T11:51:00Z">
            <w:r>
              <w:t>-</w:t>
            </w:r>
          </w:ins>
        </w:sdtContent>
      </w:sdt>
      <w:sdt>
        <w:sdtPr>
          <w:tag w:val="goog_rdk_1"/>
          <w:id w:val="-98631371"/>
          <w:showingPlcHdr/>
        </w:sdtPr>
        <w:sdtContent>
          <w:r w:rsidR="00E5747B">
            <w:t xml:space="preserve">     </w:t>
          </w:r>
        </w:sdtContent>
      </w:sdt>
      <w:r>
        <w:t xml:space="preserve">access digital resource with multiple public heritage imprints undergirded by radical collaborations. </w:t>
      </w:r>
    </w:p>
    <w:p w14:paraId="00000003" w14:textId="2945ABFD"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As an interdisciplinary scholar with a particular interest in material culture, I was fascinated by the ways in which such a textual fragment could visually conjure from virtual obscurity the unknown possibilities of material reality, and envisioned </w:t>
      </w:r>
      <w:sdt>
        <w:sdtPr>
          <w:tag w:val="goog_rdk_3"/>
          <w:id w:val="483544162"/>
        </w:sdtPr>
        <w:sdtContent>
          <w:r>
            <w:t xml:space="preserve">a </w:t>
          </w:r>
          <w:sdt>
            <w:sdtPr>
              <w:tag w:val="goog_rdk_4"/>
              <w:id w:val="665579762"/>
            </w:sdtPr>
            <w:sdtContent>
              <w:commentRangeStart w:id="1"/>
            </w:sdtContent>
          </w:sdt>
          <w:r>
            <w:t>project</w:t>
          </w:r>
          <w:commentRangeEnd w:id="1"/>
          <w:r>
            <w:commentReference w:id="1"/>
          </w:r>
          <w:r>
            <w:t xml:space="preserve"> </w:t>
          </w:r>
        </w:sdtContent>
      </w:sdt>
      <w:r>
        <w:t xml:space="preserve">in which such </w:t>
      </w:r>
      <w:sdt>
        <w:sdtPr>
          <w:tag w:val="goog_rdk_5"/>
          <w:id w:val="591499036"/>
        </w:sdtPr>
        <w:sdtContent/>
      </w:sdt>
      <w:ins w:id="2" w:author="Nicole Willson" w:date="2025-10-20T14:41:00Z" w16du:dateUtc="2025-10-20T13:41:00Z">
        <w:r w:rsidR="00BA2F9E">
          <w:t>traces</w:t>
        </w:r>
        <w:r w:rsidR="00BA2F9E">
          <w:t xml:space="preserve"> </w:t>
        </w:r>
      </w:ins>
      <w:r>
        <w:t xml:space="preserve">could be used as building blocks within the architecture of a project that sought to rehabilitate the stories of </w:t>
      </w:r>
      <w:r>
        <w:rPr>
          <w:i/>
        </w:rPr>
        <w:t>multiple</w:t>
      </w:r>
      <w:r>
        <w:t xml:space="preserve"> lives of other women. This article critically reflects on the creation, scope and scholarly implications of </w:t>
      </w:r>
      <w:proofErr w:type="spellStart"/>
      <w:r>
        <w:rPr>
          <w:i/>
        </w:rPr>
        <w:t>Fanm</w:t>
      </w:r>
      <w:proofErr w:type="spellEnd"/>
      <w:r>
        <w:rPr>
          <w:i/>
        </w:rPr>
        <w:t xml:space="preserve"> </w:t>
      </w:r>
      <w:proofErr w:type="spellStart"/>
      <w:r>
        <w:rPr>
          <w:i/>
        </w:rPr>
        <w:t>Rebèl</w:t>
      </w:r>
      <w:proofErr w:type="spellEnd"/>
      <w:r>
        <w:t xml:space="preserve"> as a digital initiative that has sought to spotlight the underacknowledged and obfuscated stories of women in the Haitian </w:t>
      </w:r>
      <w:ins w:id="3" w:author="Nicole Willson" w:date="2025-10-20T14:41:00Z" w16du:dateUtc="2025-10-20T13:41:00Z">
        <w:r w:rsidR="00BA2F9E">
          <w:t>R</w:t>
        </w:r>
      </w:ins>
      <w:r>
        <w:t xml:space="preserve">evolution and the </w:t>
      </w:r>
      <w:r>
        <w:lastRenderedPageBreak/>
        <w:t>period of early Haitian state-making</w:t>
      </w:r>
      <w:customXmlDelRangeStart w:id="4" w:author="Nicole Willson" w:date="2025-10-20T15:35:00Z"/>
      <w:sdt>
        <w:sdtPr>
          <w:tag w:val="goog_rdk_7"/>
          <w:id w:val="380011340"/>
        </w:sdtPr>
        <w:sdtContent>
          <w:customXmlDelRangeEnd w:id="4"/>
          <w:customXmlDelRangeStart w:id="5" w:author="Nicole Willson" w:date="2025-10-20T15:35:00Z"/>
        </w:sdtContent>
      </w:sdt>
      <w:customXmlDelRangeEnd w:id="5"/>
      <w:sdt>
        <w:sdtPr>
          <w:tag w:val="goog_rdk_8"/>
          <w:id w:val="1468576873"/>
        </w:sdtPr>
        <w:sdtContent>
          <w:r>
            <w:t xml:space="preserve">. </w:t>
          </w:r>
          <w:sdt>
            <w:sdtPr>
              <w:tag w:val="goog_rdk_9"/>
              <w:id w:val="-843139998"/>
            </w:sdtPr>
            <w:sdtContent>
              <w:commentRangeStart w:id="6"/>
            </w:sdtContent>
          </w:sdt>
          <w:r>
            <w:t xml:space="preserve">This study likewise </w:t>
          </w:r>
        </w:sdtContent>
      </w:sdt>
      <w:commentRangeEnd w:id="6"/>
      <w:r>
        <w:commentReference w:id="6"/>
      </w:r>
      <w:r>
        <w:t xml:space="preserve">examines how public heritage “assemblages” of its digital-pedagogical vision have created, and continue to </w:t>
      </w:r>
      <w:proofErr w:type="gramStart"/>
      <w:r>
        <w:t>create,</w:t>
      </w:r>
      <w:proofErr w:type="gramEnd"/>
      <w:r>
        <w:t xml:space="preserve"> pathways for sustainable legacy-creation.</w:t>
      </w:r>
    </w:p>
    <w:p w14:paraId="00000004" w14:textId="77777777" w:rsidR="00C0257D" w:rsidRDefault="00000000">
      <w:pPr>
        <w:pStyle w:val="Heading2"/>
        <w:spacing w:after="288"/>
      </w:pPr>
      <w:proofErr w:type="spellStart"/>
      <w:r>
        <w:t>Eritaj</w:t>
      </w:r>
      <w:proofErr w:type="spellEnd"/>
      <w:r>
        <w:t xml:space="preserve">: Archival Fragments and Interdisciplinary </w:t>
      </w:r>
      <w:proofErr w:type="spellStart"/>
      <w:r>
        <w:t>Rasanblaj</w:t>
      </w:r>
      <w:proofErr w:type="spellEnd"/>
    </w:p>
    <w:p w14:paraId="00000005" w14:textId="0736497F"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As a research project, </w:t>
      </w:r>
      <w:proofErr w:type="spellStart"/>
      <w:r>
        <w:rPr>
          <w:i/>
        </w:rPr>
        <w:t>Fanm</w:t>
      </w:r>
      <w:proofErr w:type="spellEnd"/>
      <w:r>
        <w:rPr>
          <w:i/>
        </w:rPr>
        <w:t xml:space="preserve"> </w:t>
      </w:r>
      <w:proofErr w:type="spellStart"/>
      <w:r>
        <w:rPr>
          <w:i/>
        </w:rPr>
        <w:t>Rebèl</w:t>
      </w:r>
      <w:proofErr w:type="spellEnd"/>
      <w:r>
        <w:rPr>
          <w:i/>
        </w:rPr>
        <w:t xml:space="preserve"> </w:t>
      </w:r>
      <w:r>
        <w:t xml:space="preserve">was </w:t>
      </w:r>
      <w:proofErr w:type="spellStart"/>
      <w:r>
        <w:t>centred</w:t>
      </w:r>
      <w:proofErr w:type="spellEnd"/>
      <w:r>
        <w:t xml:space="preserve"> on the premise that the stories of the women that contributed to Haiti’s story of anticolonial defiance were both locked deep within and </w:t>
      </w:r>
      <w:sdt>
        <w:sdtPr>
          <w:tag w:val="goog_rdk_10"/>
          <w:id w:val="1295877366"/>
        </w:sdtPr>
        <w:sdtContent/>
      </w:sdt>
      <w:ins w:id="7" w:author="Nicole Willson" w:date="2025-10-20T14:43:00Z" w16du:dateUtc="2025-10-20T13:43:00Z">
        <w:r w:rsidR="00BA2F9E">
          <w:t>occluded</w:t>
        </w:r>
        <w:r w:rsidR="00BA2F9E">
          <w:t xml:space="preserve"> </w:t>
        </w:r>
      </w:ins>
      <w:r>
        <w:t xml:space="preserve">by archives. The very existence of such </w:t>
      </w:r>
      <w:sdt>
        <w:sdtPr>
          <w:tag w:val="goog_rdk_11"/>
          <w:id w:val="2112104465"/>
        </w:sdtPr>
        <w:sdtContent>
          <w:ins w:id="8" w:author="Nicole Willson" w:date="2025-10-20T14:55:00Z" w16du:dateUtc="2025-10-20T13:55:00Z">
            <w:r w:rsidR="00BA2F9E">
              <w:t xml:space="preserve">an imprint in the public ledger </w:t>
            </w:r>
          </w:ins>
        </w:sdtContent>
      </w:sdt>
      <w:r>
        <w:t xml:space="preserve">detailing the production of fashion items for Marie-Louise and her daughters is evidence </w:t>
      </w:r>
      <w:proofErr w:type="gramStart"/>
      <w:r>
        <w:t>in itself of</w:t>
      </w:r>
      <w:proofErr w:type="gramEnd"/>
      <w:r>
        <w:t xml:space="preserve"> the obvious inequities in the legibility of certain Haitian women’s lives. It provides only a narrow insight into the life of several elite, free-born women connected to the project of early Haitian sovereignty—women whose experiences were far from representative of the experiences of the majority of women who </w:t>
      </w:r>
      <w:proofErr w:type="spellStart"/>
      <w:r>
        <w:t>laboured</w:t>
      </w:r>
      <w:proofErr w:type="spellEnd"/>
      <w:r>
        <w:t xml:space="preserve"> and struggled in the service of independence and in the decades thereafter; and whose traces, however scarce, are far more visible by virtue of their purchasing power as elite women. It nevertheless offers myriad possibilities for understanding the kinds of performative gestures that women at all levels of colonial society enacted in the spirit of agency, defiance and state-making that have been largely overlooked or disregarded by those chronicling Haiti’s history of triumphal self-making because of the fragmentation, occlusion, dispersal and indeed complete effacement of the very sources that might help us to imagine such possibilities. For example, in examining the highly </w:t>
      </w:r>
      <w:proofErr w:type="spellStart"/>
      <w:r>
        <w:t>mythologised</w:t>
      </w:r>
      <w:proofErr w:type="spellEnd"/>
      <w:r>
        <w:t xml:space="preserve"> figure of Catherine Flon, Jean-Jacques Dessalines’ purported niece who, according to Haitian oral history, stitched together the first Haitian flag during the congress of revolutionary leaders at </w:t>
      </w:r>
      <w:proofErr w:type="spellStart"/>
      <w:r>
        <w:t>Arcahaie</w:t>
      </w:r>
      <w:proofErr w:type="spellEnd"/>
      <w:r>
        <w:t xml:space="preserve"> in 1803 that became a linchpin moment of the Haitian Revolution, I sought to demonstrate how women contributed to the Haitian revolutionary project through acts of creativity, artisanship, caregiving, domestic </w:t>
      </w:r>
      <w:proofErr w:type="spellStart"/>
      <w:r>
        <w:t>labour</w:t>
      </w:r>
      <w:proofErr w:type="spellEnd"/>
      <w:r>
        <w:t xml:space="preserve"> and community </w:t>
      </w:r>
      <w:r>
        <w:rPr>
          <w:b/>
        </w:rPr>
        <w:t>(Willson, 2020)</w:t>
      </w:r>
      <w:r>
        <w:t xml:space="preserve">. While </w:t>
      </w:r>
      <w:sdt>
        <w:sdtPr>
          <w:tag w:val="goog_rdk_12"/>
          <w:id w:val="-1359235721"/>
        </w:sdtPr>
        <w:sdtContent/>
      </w:sdt>
      <w:r>
        <w:t>th</w:t>
      </w:r>
      <w:ins w:id="9" w:author="Nicole Willson" w:date="2025-10-20T14:48:00Z" w16du:dateUtc="2025-10-20T13:48:00Z">
        <w:r w:rsidR="00BA2F9E">
          <w:t xml:space="preserve">e dress commissions </w:t>
        </w:r>
      </w:ins>
      <w:ins w:id="10" w:author="Nicole Willson" w:date="2025-10-20T14:49:00Z" w16du:dateUtc="2025-10-20T13:49:00Z">
        <w:r w:rsidR="00BA2F9E">
          <w:t>for Marie-Louise and her daughters gesture</w:t>
        </w:r>
      </w:ins>
      <w:r>
        <w:t xml:space="preserve"> to ways in </w:t>
      </w:r>
      <w:ins w:id="11" w:author="Nicole Willson" w:date="2025-10-20T14:49:00Z" w16du:dateUtc="2025-10-20T13:49:00Z">
        <w:r w:rsidR="00BA2F9E">
          <w:t xml:space="preserve">which they </w:t>
        </w:r>
      </w:ins>
      <w:r>
        <w:t xml:space="preserve">used clothing and self-fashioning to project a vision of sovereign legitimacy, </w:t>
      </w:r>
      <w:ins w:id="12" w:author="Nicole Willson" w:date="2025-10-20T14:49:00Z" w16du:dateUtc="2025-10-20T13:49:00Z">
        <w:r w:rsidR="00BA2F9E">
          <w:t>they</w:t>
        </w:r>
        <w:r w:rsidR="00BA2F9E">
          <w:t xml:space="preserve"> </w:t>
        </w:r>
      </w:ins>
      <w:r>
        <w:t>also provide an interpretative gateway for thinking about how women more broadly used material objects to assert and contest their individual status as free and enslaved or pursued larger collective acts of contestation and autonomy.</w:t>
      </w:r>
    </w:p>
    <w:p w14:paraId="00000006" w14:textId="48C69080" w:rsidR="00C0257D" w:rsidRPr="004D5774"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rPr>
          <w:bCs/>
        </w:rPr>
      </w:pPr>
      <w:r>
        <w:t xml:space="preserve">This pervasive disregard of women’s extra-military and extra-political contributions to the project of Haitian state-making is compounded by a prevailing historiographical emphasis on “heroic” acts of masculine militarism in the Haitian Revolution and on the triumphs and misdeeds of a class of new Haitian ruling elites that Jean Casimir has described as Haiti’s ruling oligarchy </w:t>
      </w:r>
      <w:r>
        <w:rPr>
          <w:b/>
        </w:rPr>
        <w:t>(2020, pp. 46-47)</w:t>
      </w:r>
      <w:r>
        <w:t xml:space="preserve">. As the Haitian feminist scholar Madeleine Sylvain </w:t>
      </w:r>
      <w:proofErr w:type="spellStart"/>
      <w:r>
        <w:t>Boucherau</w:t>
      </w:r>
      <w:proofErr w:type="spellEnd"/>
      <w:r>
        <w:t xml:space="preserve"> observed in the introduction to her pioneering study </w:t>
      </w:r>
      <w:proofErr w:type="spellStart"/>
      <w:r>
        <w:rPr>
          <w:i/>
        </w:rPr>
        <w:t>Haïti</w:t>
      </w:r>
      <w:proofErr w:type="spellEnd"/>
      <w:r>
        <w:rPr>
          <w:i/>
        </w:rPr>
        <w:t xml:space="preserve"> et Ses Femmes</w:t>
      </w:r>
      <w:ins w:id="13" w:author="Nicole Willson" w:date="2025-10-20T15:06:00Z" w16du:dateUtc="2025-10-20T14:06:00Z">
        <w:r w:rsidR="004D5774">
          <w:rPr>
            <w:bCs/>
          </w:rPr>
          <w:t>,</w:t>
        </w:r>
      </w:ins>
    </w:p>
    <w:p w14:paraId="00000007" w14:textId="4A2E0DC8" w:rsidR="00C0257D" w:rsidRDefault="00000000">
      <w:pPr>
        <w:pBdr>
          <w:top w:val="nil"/>
          <w:left w:val="nil"/>
          <w:bottom w:val="nil"/>
          <w:right w:val="nil"/>
          <w:between w:val="nil"/>
        </w:pBdr>
        <w:tabs>
          <w:tab w:val="left" w:pos="720"/>
          <w:tab w:val="left" w:pos="1080"/>
          <w:tab w:val="left" w:pos="1440"/>
        </w:tabs>
        <w:spacing w:before="240" w:after="288"/>
        <w:ind w:left="720"/>
        <w:rPr>
          <w:color w:val="000000"/>
        </w:rPr>
      </w:pPr>
      <w:r w:rsidRPr="00E242F8">
        <w:rPr>
          <w:color w:val="000000"/>
          <w:sz w:val="21"/>
          <w:szCs w:val="21"/>
          <w:lang w:val="es-419"/>
        </w:rPr>
        <w:t xml:space="preserve">L’Histoire d’Haiti a été entièrement écrite par des hommes et pour les hommes, aussi n’y trouve-t-on guère de trace de la femme, de son influence morale, sociale et économique. L’Histoire de l’haïtienne est encore à écrire; celui qui entreprendra cette tâche difficile aura fort à faire et ce n’est que par bribes, raccrochées çà et là, qu'il pourra arriver à détinir la condition de la femme à une période donnée. </w:t>
      </w:r>
      <w:r w:rsidRPr="00E5747B">
        <w:rPr>
          <w:i/>
          <w:iCs/>
          <w:color w:val="000000"/>
          <w:sz w:val="21"/>
          <w:szCs w:val="21"/>
        </w:rPr>
        <w:t xml:space="preserve">The history of Haiti has been entirely written by men and for men, and one hardly finds any trace of women, of their moral, social and economic influence. The history of the Haitian woman is yet to be written; the person </w:t>
      </w:r>
      <w:commentRangeStart w:id="14"/>
      <w:r w:rsidRPr="004D5774">
        <w:rPr>
          <w:i/>
          <w:iCs/>
          <w:color w:val="000000"/>
          <w:sz w:val="21"/>
          <w:szCs w:val="21"/>
        </w:rPr>
        <w:t xml:space="preserve">who undertakes this difficult task will have much to </w:t>
      </w:r>
      <w:r w:rsidRPr="004D5774">
        <w:rPr>
          <w:i/>
          <w:iCs/>
          <w:color w:val="000000"/>
          <w:sz w:val="21"/>
          <w:szCs w:val="21"/>
        </w:rPr>
        <w:lastRenderedPageBreak/>
        <w:t>do, and it will only be through fragments, hitched together here and there, that they will be able to determine the condition of women in any given period</w:t>
      </w:r>
      <w:r w:rsidR="004D5774" w:rsidRPr="004D5774">
        <w:rPr>
          <w:i/>
          <w:iCs/>
          <w:color w:val="000000"/>
          <w:sz w:val="21"/>
          <w:szCs w:val="21"/>
        </w:rPr>
        <w:t>.</w:t>
      </w:r>
      <w:r w:rsidR="004D5774">
        <w:rPr>
          <w:color w:val="000000"/>
          <w:sz w:val="24"/>
          <w:szCs w:val="24"/>
        </w:rPr>
        <w:t xml:space="preserve"> </w:t>
      </w:r>
      <w:r w:rsidR="004D5774" w:rsidRPr="004D5774">
        <w:rPr>
          <w:b/>
          <w:bCs/>
          <w:color w:val="000000"/>
          <w:sz w:val="21"/>
          <w:szCs w:val="21"/>
        </w:rPr>
        <w:t>(1957, p. 1, my translation</w:t>
      </w:r>
      <w:r w:rsidRPr="004D5774">
        <w:rPr>
          <w:b/>
          <w:bCs/>
          <w:color w:val="000000"/>
          <w:sz w:val="21"/>
          <w:szCs w:val="21"/>
        </w:rPr>
        <w:t>)</w:t>
      </w:r>
      <w:commentRangeEnd w:id="14"/>
      <w:r w:rsidRPr="004D5774">
        <w:rPr>
          <w:b/>
          <w:bCs/>
          <w:sz w:val="21"/>
          <w:szCs w:val="21"/>
        </w:rPr>
        <w:commentReference w:id="14"/>
      </w:r>
    </w:p>
    <w:p w14:paraId="00000008" w14:textId="2973A20F"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For those who left few traces of their lives in written records, including many of the women who were so central to the saga of Haiti’s revolutionary and post-revolutionary history, such fragments open a discursive and imaginative gateway for the reconstruction of other lives and other stories. In this sense, as Sonya Donaldson acknowledges, “history is never really lost because these traces allude to the ways in which we might reconstruct history” </w:t>
      </w:r>
      <w:r>
        <w:rPr>
          <w:b/>
        </w:rPr>
        <w:t>(2021, p. 19)</w:t>
      </w:r>
      <w:r>
        <w:t xml:space="preserve">. They also beckon questions that seldom arise in historical accounts of Haiti’s big men—the types of questions that the artist Lubaina </w:t>
      </w:r>
      <w:proofErr w:type="spellStart"/>
      <w:r>
        <w:t>Himid</w:t>
      </w:r>
      <w:proofErr w:type="spellEnd"/>
      <w:r>
        <w:t xml:space="preserve"> implants into our minds in the captions to her series of </w:t>
      </w:r>
      <w:proofErr w:type="spellStart"/>
      <w:r>
        <w:t>watercolours</w:t>
      </w:r>
      <w:proofErr w:type="spellEnd"/>
      <w:r>
        <w:t xml:space="preserve"> from </w:t>
      </w:r>
      <w:r>
        <w:rPr>
          <w:i/>
        </w:rPr>
        <w:t>Scenes from the Life of Toussaint Louverture</w:t>
      </w:r>
      <w:r>
        <w:t xml:space="preserve">, which expands the focus of the revolutionary lens to encompass the domestic and familial concerns of such lauded military heroes. In the second diptych from the series, Toussaint Louverture is shown in repose, reclining on a cot, with his discarded clothes and the paraphernalia of war strategy strewn about the space that he inhabits </w:t>
      </w:r>
      <w:r>
        <w:rPr>
          <w:b/>
        </w:rPr>
        <w:t>(Figure 1)</w:t>
      </w:r>
      <w:r>
        <w:t xml:space="preserve">. The captions to the images read “An afternoon snooze / who cooked the midday meal?” and “who will do the laundry?” In posing such questions, </w:t>
      </w:r>
      <w:proofErr w:type="spellStart"/>
      <w:r>
        <w:t>Himid</w:t>
      </w:r>
      <w:proofErr w:type="spellEnd"/>
      <w:r>
        <w:t xml:space="preserve"> not only signposts the </w:t>
      </w:r>
      <w:sdt>
        <w:sdtPr>
          <w:tag w:val="goog_rdk_14"/>
          <w:id w:val="2024688899"/>
        </w:sdtPr>
        <w:sdtContent/>
      </w:sdt>
      <w:proofErr w:type="spellStart"/>
      <w:ins w:id="15" w:author="Nicole Willson" w:date="2025-10-20T14:56:00Z" w16du:dateUtc="2025-10-20T13:56:00Z">
        <w:r w:rsidR="00BA2F9E">
          <w:t>invisibilised</w:t>
        </w:r>
        <w:proofErr w:type="spellEnd"/>
        <w:r w:rsidR="00BA2F9E">
          <w:t xml:space="preserve"> </w:t>
        </w:r>
      </w:ins>
      <w:r>
        <w:t xml:space="preserve">and undocumented female figure that grand historical narratives so often </w:t>
      </w:r>
      <w:proofErr w:type="gramStart"/>
      <w:r>
        <w:t>occlude, but</w:t>
      </w:r>
      <w:proofErr w:type="gramEnd"/>
      <w:r>
        <w:t xml:space="preserve"> also gestures to the importance of domestic and emotional </w:t>
      </w:r>
      <w:proofErr w:type="spellStart"/>
      <w:r>
        <w:t>labour</w:t>
      </w:r>
      <w:proofErr w:type="spellEnd"/>
      <w:r>
        <w:t xml:space="preserve"> undertaken largely by women both at home and on the battlefront. Though the </w:t>
      </w:r>
      <w:proofErr w:type="spellStart"/>
      <w:r>
        <w:t>visualisation</w:t>
      </w:r>
      <w:proofErr w:type="spellEnd"/>
      <w:r>
        <w:t xml:space="preserve"> of Suzanne Louverture elsewhere in the series in part represents an active engagement with these questions, Suzanne is a synecdochic signifier for the numerous and nameless women whose important efforts remain </w:t>
      </w:r>
      <w:r>
        <w:rPr>
          <w:i/>
        </w:rPr>
        <w:t>un</w:t>
      </w:r>
      <w:r>
        <w:t xml:space="preserve">seen. The visual representation of the material world inhabited by Louverture and his family and the material absence of other critical interlocutors </w:t>
      </w:r>
      <w:proofErr w:type="gramStart"/>
      <w:r>
        <w:t>opens up</w:t>
      </w:r>
      <w:proofErr w:type="gramEnd"/>
      <w:r>
        <w:t xml:space="preserve"> the discursive and imaginative space for the contemplation of such questions. </w:t>
      </w:r>
    </w:p>
    <w:p w14:paraId="00000009"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63BE9D9C" wp14:editId="22B14550">
            <wp:extent cx="5732145" cy="4295775"/>
            <wp:effectExtent l="0" t="0" r="0" b="0"/>
            <wp:docPr id="1808690110" name="image11.png" descr="A drawing of a person lying on a b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rawing of a person lying on a bed&#10;&#10;Description automatically generated"/>
                    <pic:cNvPicPr preferRelativeResize="0"/>
                  </pic:nvPicPr>
                  <pic:blipFill>
                    <a:blip r:embed="rId10"/>
                    <a:srcRect/>
                    <a:stretch>
                      <a:fillRect/>
                    </a:stretch>
                  </pic:blipFill>
                  <pic:spPr>
                    <a:xfrm>
                      <a:off x="0" y="0"/>
                      <a:ext cx="5732145" cy="4295775"/>
                    </a:xfrm>
                    <a:prstGeom prst="rect">
                      <a:avLst/>
                    </a:prstGeom>
                    <a:ln/>
                  </pic:spPr>
                </pic:pic>
              </a:graphicData>
            </a:graphic>
          </wp:inline>
        </w:drawing>
      </w:r>
    </w:p>
    <w:p w14:paraId="0000000A"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1. Lubaina </w:t>
      </w:r>
      <w:proofErr w:type="spellStart"/>
      <w:r>
        <w:rPr>
          <w:rFonts w:ascii="Arial" w:eastAsia="Arial" w:hAnsi="Arial" w:cs="Arial"/>
          <w:color w:val="000000"/>
        </w:rPr>
        <w:t>Himid</w:t>
      </w:r>
      <w:proofErr w:type="spellEnd"/>
      <w:r>
        <w:rPr>
          <w:rFonts w:ascii="Arial" w:eastAsia="Arial" w:hAnsi="Arial" w:cs="Arial"/>
          <w:color w:val="000000"/>
        </w:rPr>
        <w:t xml:space="preserve">, </w:t>
      </w:r>
      <w:r>
        <w:rPr>
          <w:i/>
          <w:color w:val="000000"/>
        </w:rPr>
        <w:t>Scenes from the Life of Toussaint L’Ouverture: 2</w:t>
      </w:r>
      <w:r>
        <w:rPr>
          <w:rFonts w:ascii="Arial" w:eastAsia="Arial" w:hAnsi="Arial" w:cs="Arial"/>
          <w:color w:val="000000"/>
        </w:rPr>
        <w:t xml:space="preserve"> (1987), </w:t>
      </w:r>
      <w:proofErr w:type="spellStart"/>
      <w:r>
        <w:rPr>
          <w:rFonts w:ascii="Arial" w:eastAsia="Arial" w:hAnsi="Arial" w:cs="Arial"/>
          <w:color w:val="000000"/>
        </w:rPr>
        <w:t>watercolour</w:t>
      </w:r>
      <w:proofErr w:type="spellEnd"/>
      <w:r>
        <w:rPr>
          <w:rFonts w:ascii="Arial" w:eastAsia="Arial" w:hAnsi="Arial" w:cs="Arial"/>
          <w:color w:val="000000"/>
        </w:rPr>
        <w:t xml:space="preserve"> and pencil on paper, 39.5 x 50 cm. Arts Council Collection, Southbank Centre, London © Lubaina </w:t>
      </w:r>
      <w:proofErr w:type="spellStart"/>
      <w:r>
        <w:rPr>
          <w:rFonts w:ascii="Arial" w:eastAsia="Arial" w:hAnsi="Arial" w:cs="Arial"/>
          <w:color w:val="000000"/>
        </w:rPr>
        <w:t>Himid</w:t>
      </w:r>
      <w:proofErr w:type="spellEnd"/>
      <w:r>
        <w:rPr>
          <w:rFonts w:ascii="Arial" w:eastAsia="Arial" w:hAnsi="Arial" w:cs="Arial"/>
          <w:color w:val="000000"/>
        </w:rPr>
        <w:t>.</w:t>
      </w:r>
    </w:p>
    <w:p w14:paraId="540AF5A1"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273E980D" w14:textId="47638208"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description/alt text: A </w:t>
      </w:r>
      <w:r w:rsidR="00FA2354">
        <w:rPr>
          <w:rFonts w:ascii="Arial" w:eastAsia="Arial" w:hAnsi="Arial" w:cs="Arial"/>
          <w:color w:val="000000"/>
        </w:rPr>
        <w:t xml:space="preserve">diptych </w:t>
      </w:r>
      <w:r>
        <w:rPr>
          <w:rFonts w:ascii="Arial" w:eastAsia="Arial" w:hAnsi="Arial" w:cs="Arial"/>
          <w:color w:val="000000"/>
        </w:rPr>
        <w:t>painting of a ma</w:t>
      </w:r>
      <w:ins w:id="16" w:author="Nicole Willson" w:date="2025-10-20T15:16:00Z" w16du:dateUtc="2025-10-20T14:16:00Z">
        <w:r w:rsidR="00FA2354">
          <w:rPr>
            <w:rFonts w:ascii="Arial" w:eastAsia="Arial" w:hAnsi="Arial" w:cs="Arial"/>
            <w:color w:val="000000"/>
          </w:rPr>
          <w:t>n</w:t>
        </w:r>
      </w:ins>
      <w:r>
        <w:rPr>
          <w:rFonts w:ascii="Arial" w:eastAsia="Arial" w:hAnsi="Arial" w:cs="Arial"/>
          <w:color w:val="000000"/>
        </w:rPr>
        <w:t xml:space="preserve"> sleeping on a cot with clothes on the floor</w:t>
      </w:r>
      <w:r w:rsidR="00FA2354">
        <w:rPr>
          <w:rFonts w:ascii="Arial" w:eastAsia="Arial" w:hAnsi="Arial" w:cs="Arial"/>
          <w:color w:val="000000"/>
        </w:rPr>
        <w:t xml:space="preserve"> and a map on a table with clothes on the floor</w:t>
      </w:r>
      <w:r>
        <w:rPr>
          <w:rFonts w:ascii="Arial" w:eastAsia="Arial" w:hAnsi="Arial" w:cs="Arial"/>
          <w:color w:val="000000"/>
        </w:rPr>
        <w:t>.]</w:t>
      </w:r>
    </w:p>
    <w:p w14:paraId="0000000B"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0000000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Even in the absence of surviving material artefacts, knowledge of their once existence offers a point of entry for imaginative rehabilitation in the vein of </w:t>
      </w:r>
      <w:proofErr w:type="spellStart"/>
      <w:r>
        <w:t>Himid’s</w:t>
      </w:r>
      <w:proofErr w:type="spellEnd"/>
      <w:r>
        <w:t xml:space="preserve"> that create new, alternative archives of understanding through expressive modalities. For those who seek tangible answers within archives of loss, which are </w:t>
      </w:r>
      <w:proofErr w:type="spellStart"/>
      <w:r>
        <w:t>characterised</w:t>
      </w:r>
      <w:proofErr w:type="spellEnd"/>
      <w:r>
        <w:t xml:space="preserve"> by the very paucity of the tangible </w:t>
      </w:r>
      <w:r>
        <w:rPr>
          <w:b/>
        </w:rPr>
        <w:t>(Sharpe, 2019, p. 3)</w:t>
      </w:r>
      <w:r>
        <w:t xml:space="preserve">, any small fragment is often seized upon with abundant enthusiasm in the hope that it might lead to greater truths—a larger jigsaw that the part unlocks. The descriptive fragment of the royal dresses is </w:t>
      </w:r>
      <w:proofErr w:type="gramStart"/>
      <w:r>
        <w:t>all the more</w:t>
      </w:r>
      <w:proofErr w:type="gramEnd"/>
      <w:r>
        <w:t xml:space="preserve"> valuable since there is no record of their preservation, nor any (known) extant portrait of Marie-Louise Christophe which might serve to demonstrate how such garments were </w:t>
      </w:r>
      <w:proofErr w:type="spellStart"/>
      <w:r>
        <w:t>utilised</w:t>
      </w:r>
      <w:proofErr w:type="spellEnd"/>
      <w:r>
        <w:t xml:space="preserve"> symbolically in the craft of state-making. Items of such obvious pecuniary value were likely removed along with the “ornaments, lighting fixtures, and even the floorboards” which “were broken, spoiled, </w:t>
      </w:r>
      <w:proofErr w:type="spellStart"/>
      <w:r>
        <w:t>prised</w:t>
      </w:r>
      <w:proofErr w:type="spellEnd"/>
      <w:r>
        <w:t xml:space="preserve"> up, torn down and looted” from Henry Christophe’s Sans Souci Palace in the wake of the Kingdom’s fall </w:t>
      </w:r>
      <w:r>
        <w:rPr>
          <w:b/>
        </w:rPr>
        <w:t>(McIntosh and Pierrot, 2017, p. 145)</w:t>
      </w:r>
      <w:r>
        <w:t xml:space="preserve">. It is equally possible that they—and indeed any lost portrait—escaped the opportunistic plunder of Sans Souci and remain nestled within one of the many proudly cultivated vaults of Haiti’s private collectors. Those seeking to unearth hidden treasures from this unique and important period in Haitian history—especially those attempting to do so from outside of Haiti, whose colonial histories have </w:t>
      </w:r>
      <w:r>
        <w:lastRenderedPageBreak/>
        <w:t xml:space="preserve">shaped the dominant epistemologies and discursive violence that has led to the endangerment and erasure of Haitian heritage both within and beyond its sovereign borders—ought to be reminded that, as Marlene Daut has suggested, “we do not necessarily have a right to this knowledge” </w:t>
      </w:r>
      <w:r>
        <w:rPr>
          <w:b/>
        </w:rPr>
        <w:t>(“Haiti @ the Digital Crossroads.” 2019)</w:t>
      </w:r>
      <w:r>
        <w:t>.</w:t>
      </w:r>
      <w:r>
        <w:rPr>
          <w:b/>
        </w:rPr>
        <w:t xml:space="preserve"> </w:t>
      </w:r>
      <w:r>
        <w:t xml:space="preserve">For what and for whom does such knowledge serve? Is it to be used only in the service of creating new archives which, despite claims to promote a democracy of access, unwittingly “reproduce patterns of domination or cultural exploitation” </w:t>
      </w:r>
      <w:r>
        <w:rPr>
          <w:b/>
        </w:rPr>
        <w:t>(Daut, “Haiti,” 2019)</w:t>
      </w:r>
      <w:r>
        <w:t xml:space="preserve">? Showing respect for these archival opacities is also important to the true work of archival </w:t>
      </w:r>
      <w:proofErr w:type="spellStart"/>
      <w:r>
        <w:t>decolonisation</w:t>
      </w:r>
      <w:proofErr w:type="spellEnd"/>
      <w:r>
        <w:t>; given the force of the types of colonial extraction that has led to Haiti’s treasures being plundered and dispersed, it is easy to understand why Haitians in particular may not want to “open up” collections that have been amassed over generations and passed on through families (even, in some instances, to their own national heritage institutions).</w:t>
      </w:r>
      <w:r>
        <w:rPr>
          <w:vertAlign w:val="superscript"/>
        </w:rPr>
        <w:footnoteReference w:id="3"/>
      </w:r>
      <w:r>
        <w:t xml:space="preserve"> Venturing into such spaces demands equitable terms of engagement. </w:t>
      </w:r>
    </w:p>
    <w:p w14:paraId="0000000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At the foundation of any effort to recover or reconstruct what has been lost, secreted, forgotten, overlooked and effaced should be a commitment to uplifting and spotlighting the histories that have been relegated to the margins through acts of communality, collaboration and collective responsibility. </w:t>
      </w:r>
      <w:proofErr w:type="spellStart"/>
      <w:r>
        <w:rPr>
          <w:i/>
        </w:rPr>
        <w:t>Fanm</w:t>
      </w:r>
      <w:proofErr w:type="spellEnd"/>
      <w:r>
        <w:rPr>
          <w:i/>
        </w:rPr>
        <w:t xml:space="preserve"> </w:t>
      </w:r>
      <w:proofErr w:type="spellStart"/>
      <w:r>
        <w:rPr>
          <w:i/>
        </w:rPr>
        <w:t>Rebèl</w:t>
      </w:r>
      <w:proofErr w:type="spellEnd"/>
      <w:r>
        <w:rPr>
          <w:i/>
        </w:rPr>
        <w:t xml:space="preserve"> </w:t>
      </w:r>
      <w:proofErr w:type="spellStart"/>
      <w:r>
        <w:t>endeavours</w:t>
      </w:r>
      <w:proofErr w:type="spellEnd"/>
      <w:r>
        <w:t xml:space="preserve"> to respond to this collective call to action while respecting custodianship and modelling a decolonial praxis. In this way, it cannot be viewed as a standard archival research project (though what exists within and beyond archives remains a key point of articulation). Neither, however, is it ostensibly a digital humanities or public humanities project. It is rather a constellation of resources, pathways and synergies upheld by the principle of </w:t>
      </w:r>
      <w:proofErr w:type="spellStart"/>
      <w:r>
        <w:rPr>
          <w:i/>
        </w:rPr>
        <w:t>rasanblaj</w:t>
      </w:r>
      <w:proofErr w:type="spellEnd"/>
      <w:r>
        <w:t xml:space="preserve">. A Haitian </w:t>
      </w:r>
      <w:proofErr w:type="spellStart"/>
      <w:r>
        <w:t>Kreyòl</w:t>
      </w:r>
      <w:proofErr w:type="spellEnd"/>
      <w:r>
        <w:t xml:space="preserve"> term deployed by Gina Athena Ulysse to describe a process of (re-)assembly, </w:t>
      </w:r>
      <w:proofErr w:type="spellStart"/>
      <w:r>
        <w:t>rasanblaj</w:t>
      </w:r>
      <w:proofErr w:type="spellEnd"/>
      <w:r>
        <w:t xml:space="preserve"> represents an “explicitly decolonial project” which “demands that we consider and confront the limited scope of segregated frameworks to explore what remains excluded in this landscape that is scorched yet full of life, riddled with inequities and dangerous and haunting memories” </w:t>
      </w:r>
      <w:r>
        <w:rPr>
          <w:b/>
        </w:rPr>
        <w:t>(2017, p. 70)</w:t>
      </w:r>
      <w:r>
        <w:t xml:space="preserve">. In other words, those spectral fragments—which represent mere pieces and </w:t>
      </w:r>
      <w:proofErr w:type="gramStart"/>
      <w:r>
        <w:t>remnants;</w:t>
      </w:r>
      <w:proofErr w:type="gramEnd"/>
      <w:r>
        <w:t xml:space="preserve"> which are signifiers of loss, of plunder and devastation—are also tethered to the memory of the fuller, complex and kaleidoscopic stories of which they form a part. In excavating and “hitching together” these fragments; in reimagining the myriad lives of a dress and its wearer; in surveying the testimonies of those at the </w:t>
      </w:r>
      <w:proofErr w:type="spellStart"/>
      <w:r>
        <w:t>centre</w:t>
      </w:r>
      <w:proofErr w:type="spellEnd"/>
      <w:r>
        <w:t xml:space="preserve"> of this mission of recovery; in promoting ongoing dialogue and collaboration and in building on the important groundwork laid by others working in this domain, we can begin to (re)assemble stories of revolutionary possibility. This model – which draws, moreover, on explicitly Haitian epistemologies – illuminates a pathway by which the ethical tensions of archival access and archival reproduction articulated by Daut can be negotiated with epistemic responsibility.</w:t>
      </w:r>
    </w:p>
    <w:p w14:paraId="0000000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Through a succession of installations inspired by Marie-Louise Christophe, her daughters and the worlds that they traversed, the mixed-media artist Firelei Báez deploys a form of </w:t>
      </w:r>
      <w:proofErr w:type="spellStart"/>
      <w:r>
        <w:t>rasanblaj</w:t>
      </w:r>
      <w:proofErr w:type="spellEnd"/>
      <w:r>
        <w:t xml:space="preserve"> to examine the fault-lines of the colonial archive and </w:t>
      </w:r>
      <w:proofErr w:type="spellStart"/>
      <w:r>
        <w:t>mobilise</w:t>
      </w:r>
      <w:proofErr w:type="spellEnd"/>
      <w:r>
        <w:t xml:space="preserve"> material histories to </w:t>
      </w:r>
      <w:proofErr w:type="spellStart"/>
      <w:r>
        <w:t>visualise</w:t>
      </w:r>
      <w:proofErr w:type="spellEnd"/>
      <w:r>
        <w:t xml:space="preserve"> the unseen and unknowable. In each of these installations, which use textures of peeling paint to reference ruin and dilapidation, viewers bear witness to the neglect and devastation of the ornate receptacles that house these women and their stories. In so doing, they are </w:t>
      </w:r>
      <w:r>
        <w:lastRenderedPageBreak/>
        <w:t xml:space="preserve">also, however, invited to peel back the layers and look beneath the veneer: to engage in radical acts of </w:t>
      </w:r>
      <w:proofErr w:type="spellStart"/>
      <w:r>
        <w:t>caretakership</w:t>
      </w:r>
      <w:proofErr w:type="spellEnd"/>
      <w:r>
        <w:t xml:space="preserve"> and re-assembly. The mottled visages of Marie-Louise, </w:t>
      </w:r>
      <w:proofErr w:type="spellStart"/>
      <w:r>
        <w:t>Améthiste</w:t>
      </w:r>
      <w:proofErr w:type="spellEnd"/>
      <w:r>
        <w:t xml:space="preserve"> and </w:t>
      </w:r>
      <w:proofErr w:type="spellStart"/>
      <w:r>
        <w:t>Athénaïre</w:t>
      </w:r>
      <w:proofErr w:type="spellEnd"/>
      <w:r>
        <w:t xml:space="preserve"> point to the limits of what is </w:t>
      </w:r>
      <w:proofErr w:type="gramStart"/>
      <w:r>
        <w:t>knowable, and</w:t>
      </w:r>
      <w:proofErr w:type="gramEnd"/>
      <w:r>
        <w:t xml:space="preserve"> reject the idea of an </w:t>
      </w:r>
      <w:proofErr w:type="spellStart"/>
      <w:r>
        <w:t>essentialised</w:t>
      </w:r>
      <w:proofErr w:type="spellEnd"/>
      <w:r>
        <w:t xml:space="preserve"> vision of archival “truth” (Figures 2, 3 and 4). Their visual anonymity likewise gives them the power of transgenerational metamorphosis. Although the women depicted might be Marie-Louise or her daughters, they also represent the numerous and nameless Haitian women and “</w:t>
      </w:r>
      <w:proofErr w:type="spellStart"/>
      <w:r>
        <w:t>Anacaonas</w:t>
      </w:r>
      <w:proofErr w:type="spellEnd"/>
      <w:r>
        <w:t xml:space="preserve">” occluded by history. In each incarnation, the subjects’ eyes remain clearly </w:t>
      </w:r>
      <w:proofErr w:type="gramStart"/>
      <w:r>
        <w:t>visible, and</w:t>
      </w:r>
      <w:proofErr w:type="gramEnd"/>
      <w:r>
        <w:t xml:space="preserve"> lock the viewer into a reciprocal gaze that holds them to account and enlists them in the service of this collective </w:t>
      </w:r>
      <w:proofErr w:type="spellStart"/>
      <w:r>
        <w:t>endeavour</w:t>
      </w:r>
      <w:proofErr w:type="spellEnd"/>
      <w:r>
        <w:t xml:space="preserve"> to gather, tell and imagine. </w:t>
      </w:r>
    </w:p>
    <w:p w14:paraId="0000000F"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noProof/>
          <w:color w:val="000000"/>
        </w:rPr>
        <w:drawing>
          <wp:inline distT="0" distB="0" distL="0" distR="0" wp14:anchorId="05BCC729" wp14:editId="3631331B">
            <wp:extent cx="5732145" cy="3223260"/>
            <wp:effectExtent l="0" t="0" r="0" b="0"/>
            <wp:docPr id="1808690112" name="image12.jpg" descr="A painting on a wa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jpg" descr="A painting on a wall&#10;&#10;AI-generated content may be incorrect."/>
                    <pic:cNvPicPr preferRelativeResize="0"/>
                  </pic:nvPicPr>
                  <pic:blipFill>
                    <a:blip r:embed="rId11"/>
                    <a:srcRect/>
                    <a:stretch>
                      <a:fillRect/>
                    </a:stretch>
                  </pic:blipFill>
                  <pic:spPr>
                    <a:xfrm>
                      <a:off x="0" y="0"/>
                      <a:ext cx="5732145" cy="3223260"/>
                    </a:xfrm>
                    <a:prstGeom prst="rect">
                      <a:avLst/>
                    </a:prstGeom>
                    <a:ln/>
                  </pic:spPr>
                </pic:pic>
              </a:graphicData>
            </a:graphic>
          </wp:inline>
        </w:drawing>
      </w:r>
    </w:p>
    <w:p w14:paraId="00000010"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2</w:t>
      </w:r>
    </w:p>
    <w:p w14:paraId="00000011"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Firelei Báez, </w:t>
      </w:r>
      <w:r>
        <w:rPr>
          <w:i/>
          <w:color w:val="000000"/>
        </w:rPr>
        <w:t xml:space="preserve">For Marie-Louise </w:t>
      </w:r>
      <w:proofErr w:type="spellStart"/>
      <w:r>
        <w:rPr>
          <w:i/>
          <w:color w:val="000000"/>
        </w:rPr>
        <w:t>Coidavid</w:t>
      </w:r>
      <w:proofErr w:type="spellEnd"/>
      <w:r>
        <w:rPr>
          <w:i/>
          <w:color w:val="000000"/>
        </w:rPr>
        <w:t>, exiled, keeper of order, Anacaona</w:t>
      </w:r>
      <w:r>
        <w:rPr>
          <w:rFonts w:ascii="Arial" w:eastAsia="Arial" w:hAnsi="Arial" w:cs="Arial"/>
          <w:color w:val="000000"/>
        </w:rPr>
        <w:t xml:space="preserve"> (2018). Oil and acrylic on canvas over panel, with hand-painted wood frame, and oil, acrylic, and torn paper on gypsum board, 320 x 528.3 cm. © Firelei Báez.</w:t>
      </w:r>
    </w:p>
    <w:p w14:paraId="083AE70A"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5ABFB747" w14:textId="46F1ACA6"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sculpture of a human figure standing sideways in a frame, with face partially obscured, installed in a wall in a modern building.]</w:t>
      </w:r>
    </w:p>
    <w:p w14:paraId="00000012"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 xml:space="preserve"> </w:t>
      </w:r>
      <w:r>
        <w:rPr>
          <w:rFonts w:ascii="Arial" w:eastAsia="Arial" w:hAnsi="Arial" w:cs="Arial"/>
          <w:noProof/>
          <w:color w:val="000000"/>
        </w:rPr>
        <w:drawing>
          <wp:inline distT="0" distB="0" distL="0" distR="0" wp14:anchorId="18826A07" wp14:editId="5E2A5280">
            <wp:extent cx="3187700" cy="4267200"/>
            <wp:effectExtent l="0" t="0" r="0" b="0"/>
            <wp:docPr id="1808690111" name="image2.jpg" descr="A painting of a person in a white fra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jpg" descr="A painting of a person in a white frame&#10;&#10;AI-generated content may be incorrect."/>
                    <pic:cNvPicPr preferRelativeResize="0"/>
                  </pic:nvPicPr>
                  <pic:blipFill>
                    <a:blip r:embed="rId12"/>
                    <a:srcRect/>
                    <a:stretch>
                      <a:fillRect/>
                    </a:stretch>
                  </pic:blipFill>
                  <pic:spPr>
                    <a:xfrm>
                      <a:off x="0" y="0"/>
                      <a:ext cx="3187700" cy="4267200"/>
                    </a:xfrm>
                    <a:prstGeom prst="rect">
                      <a:avLst/>
                    </a:prstGeom>
                    <a:ln/>
                  </pic:spPr>
                </pic:pic>
              </a:graphicData>
            </a:graphic>
          </wp:inline>
        </w:drawing>
      </w:r>
    </w:p>
    <w:p w14:paraId="00000013"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3</w:t>
      </w:r>
    </w:p>
    <w:p w14:paraId="00000014"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Firelei Báez, </w:t>
      </w:r>
      <w:r>
        <w:rPr>
          <w:i/>
          <w:color w:val="000000"/>
        </w:rPr>
        <w:t xml:space="preserve">For Marie-Louise </w:t>
      </w:r>
      <w:proofErr w:type="spellStart"/>
      <w:r>
        <w:rPr>
          <w:i/>
          <w:color w:val="000000"/>
        </w:rPr>
        <w:t>Coidavid</w:t>
      </w:r>
      <w:proofErr w:type="spellEnd"/>
      <w:r>
        <w:rPr>
          <w:i/>
          <w:color w:val="000000"/>
        </w:rPr>
        <w:t>, exiled, keeper of order, Anacaona</w:t>
      </w:r>
      <w:r>
        <w:rPr>
          <w:rFonts w:ascii="Arial" w:eastAsia="Arial" w:hAnsi="Arial" w:cs="Arial"/>
          <w:color w:val="000000"/>
        </w:rPr>
        <w:t xml:space="preserve"> (detail: 2018). Oil and acrylic on canvas over panel, with hand-painted wood frame, and oil, acrylic, and torn paper on gypsum board, 320 x 528.3 cm. © Firelei Báez.</w:t>
      </w:r>
    </w:p>
    <w:p w14:paraId="6ACDB229"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1EE6231F" w14:textId="369B6100"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close-up image of a sculpture of a human figure standing sideways in a frame, with face partially obscured.]</w:t>
      </w:r>
    </w:p>
    <w:p w14:paraId="00000015" w14:textId="77777777" w:rsidR="00C0257D" w:rsidRDefault="00C0257D"/>
    <w:p w14:paraId="00000016"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noProof/>
          <w:color w:val="000000"/>
        </w:rPr>
        <w:drawing>
          <wp:inline distT="0" distB="0" distL="0" distR="0" wp14:anchorId="18ABEF0A" wp14:editId="16FE13C0">
            <wp:extent cx="5732145" cy="2861945"/>
            <wp:effectExtent l="0" t="0" r="0" b="0"/>
            <wp:docPr id="1808690114" name="image7.jpg" descr="A couple of framed pictures on a wa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couple of framed pictures on a wall&#10;&#10;AI-generated content may be incorrect."/>
                    <pic:cNvPicPr preferRelativeResize="0"/>
                  </pic:nvPicPr>
                  <pic:blipFill>
                    <a:blip r:embed="rId13"/>
                    <a:srcRect/>
                    <a:stretch>
                      <a:fillRect/>
                    </a:stretch>
                  </pic:blipFill>
                  <pic:spPr>
                    <a:xfrm>
                      <a:off x="0" y="0"/>
                      <a:ext cx="5732145" cy="2861945"/>
                    </a:xfrm>
                    <a:prstGeom prst="rect">
                      <a:avLst/>
                    </a:prstGeom>
                    <a:ln/>
                  </pic:spPr>
                </pic:pic>
              </a:graphicData>
            </a:graphic>
          </wp:inline>
        </w:drawing>
      </w:r>
    </w:p>
    <w:p w14:paraId="00000017" w14:textId="77777777" w:rsidR="00C0257D" w:rsidRDefault="00000000">
      <w:pPr>
        <w:pBdr>
          <w:top w:val="nil"/>
          <w:left w:val="nil"/>
          <w:bottom w:val="nil"/>
          <w:right w:val="nil"/>
          <w:between w:val="nil"/>
        </w:pBdr>
        <w:spacing w:after="0" w:line="240" w:lineRule="auto"/>
        <w:rPr>
          <w:ins w:id="17" w:author="McCarl, Clayton" w:date="2025-10-14T18:27:00Z" w16du:dateUtc="2025-10-14T22:27:00Z"/>
          <w:rFonts w:ascii="Arial" w:eastAsia="Arial" w:hAnsi="Arial" w:cs="Arial"/>
          <w:color w:val="000000"/>
        </w:rPr>
      </w:pPr>
      <w:r>
        <w:rPr>
          <w:rFonts w:ascii="Arial" w:eastAsia="Arial" w:hAnsi="Arial" w:cs="Arial"/>
          <w:color w:val="000000"/>
        </w:rPr>
        <w:t>Figure 4</w:t>
      </w:r>
    </w:p>
    <w:p w14:paraId="1B199D4D"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00000018"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rPr>
          <w:rFonts w:ascii="Arial" w:eastAsia="Arial" w:hAnsi="Arial" w:cs="Arial"/>
        </w:rPr>
      </w:pPr>
      <w:r>
        <w:rPr>
          <w:rFonts w:ascii="Arial" w:eastAsia="Arial" w:hAnsi="Arial" w:cs="Arial"/>
        </w:rPr>
        <w:lastRenderedPageBreak/>
        <w:t xml:space="preserve">Firelei Báez, </w:t>
      </w:r>
      <w:r>
        <w:rPr>
          <w:i/>
        </w:rPr>
        <w:t xml:space="preserve">For Améthyste and </w:t>
      </w:r>
      <w:proofErr w:type="spellStart"/>
      <w:r>
        <w:rPr>
          <w:i/>
        </w:rPr>
        <w:t>Athénaire</w:t>
      </w:r>
      <w:proofErr w:type="spellEnd"/>
      <w:r>
        <w:rPr>
          <w:i/>
        </w:rPr>
        <w:t xml:space="preserve"> (Exiled Muses Beyond Jean Luc Nancy's Canon)</w:t>
      </w:r>
      <w:r>
        <w:rPr>
          <w:rFonts w:ascii="Arial" w:eastAsia="Arial" w:hAnsi="Arial" w:cs="Arial"/>
        </w:rPr>
        <w:t xml:space="preserve">, </w:t>
      </w:r>
      <w:proofErr w:type="spellStart"/>
      <w:r>
        <w:rPr>
          <w:rFonts w:ascii="Arial" w:eastAsia="Arial" w:hAnsi="Arial" w:cs="Arial"/>
          <w:i/>
        </w:rPr>
        <w:t>Anacaonas</w:t>
      </w:r>
      <w:proofErr w:type="spellEnd"/>
      <w:r>
        <w:rPr>
          <w:rFonts w:ascii="Arial" w:eastAsia="Arial" w:hAnsi="Arial" w:cs="Arial"/>
        </w:rPr>
        <w:t xml:space="preserve"> (2018). Oil on canvas over panel, with hand-painted wood frames, 304.8 x 640.1 cm. © Firelei Báez.</w:t>
      </w:r>
    </w:p>
    <w:p w14:paraId="1C03DC4A" w14:textId="70A7A289" w:rsidR="00E242F8" w:rsidRDefault="00E242F8" w:rsidP="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relief sculpture on a wall with two painted figures whose faces are partially obscured.]</w:t>
      </w:r>
    </w:p>
    <w:p w14:paraId="73215661" w14:textId="77777777" w:rsidR="00E242F8" w:rsidRDefault="00E242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rPr>
          <w:ins w:id="18" w:author="McCarl, Clayton" w:date="2025-10-14T18:28:00Z" w16du:dateUtc="2025-10-14T22:28:00Z"/>
          <w:rFonts w:ascii="Arial" w:eastAsia="Arial" w:hAnsi="Arial" w:cs="Arial"/>
        </w:rPr>
      </w:pPr>
    </w:p>
    <w:p w14:paraId="00000019" w14:textId="53B9E545"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In the same vein, the various constellations of </w:t>
      </w:r>
      <w:proofErr w:type="spellStart"/>
      <w:r>
        <w:rPr>
          <w:i/>
        </w:rPr>
        <w:t>Fanm</w:t>
      </w:r>
      <w:proofErr w:type="spellEnd"/>
      <w:r>
        <w:rPr>
          <w:i/>
        </w:rPr>
        <w:t xml:space="preserve"> </w:t>
      </w:r>
      <w:proofErr w:type="spellStart"/>
      <w:r>
        <w:rPr>
          <w:i/>
        </w:rPr>
        <w:t>Rebèl</w:t>
      </w:r>
      <w:proofErr w:type="spellEnd"/>
      <w:r>
        <w:t xml:space="preserve"> seek to gather, tell and imagine through a trifold mission of pedagogy, commemoration and care. </w:t>
      </w:r>
      <w:sdt>
        <w:sdtPr>
          <w:tag w:val="goog_rdk_16"/>
          <w:id w:val="-2029297606"/>
        </w:sdtPr>
        <w:sdtContent>
          <w:r>
            <w:t xml:space="preserve">The project </w:t>
          </w:r>
        </w:sdtContent>
      </w:sdt>
      <w:r>
        <w:t xml:space="preserve">attempts not to complete the jigsaw, but rather to provide a platform for its pieces—to collate stories and advance conversations via images, objects, sounds and spaces. It unites the knowledge and expertise of scholars, digital humanists, heritage specialists, collectors, archivists and community </w:t>
      </w:r>
      <w:proofErr w:type="spellStart"/>
      <w:r>
        <w:t>organisers</w:t>
      </w:r>
      <w:proofErr w:type="spellEnd"/>
      <w:r>
        <w:t xml:space="preserve"> invested in the shared goal of gathering and re-assembling histories of Haiti’s rebel women and re-assembling ideas of what it might mean to be a “rebel” within the genealogy of the Haitian Revolution and beyond. Above all, it aspires to enlist others in the service of this goal </w:t>
      </w:r>
      <w:proofErr w:type="gramStart"/>
      <w:r>
        <w:t>in order to</w:t>
      </w:r>
      <w:proofErr w:type="gramEnd"/>
      <w:r>
        <w:t xml:space="preserve"> create a legacy that serves the community and outlives any ephemeral work through multiple digital and public heritage assemblages or “imprints”. </w:t>
      </w:r>
    </w:p>
    <w:p w14:paraId="0000001A" w14:textId="77777777" w:rsidR="00C0257D" w:rsidRDefault="00000000">
      <w:pPr>
        <w:pStyle w:val="Heading2"/>
      </w:pPr>
      <w:proofErr w:type="spellStart"/>
      <w:r>
        <w:t>Kolektif</w:t>
      </w:r>
      <w:proofErr w:type="spellEnd"/>
      <w:r>
        <w:t xml:space="preserve">: Collaboration and Community as Radical </w:t>
      </w:r>
      <w:proofErr w:type="spellStart"/>
      <w:r>
        <w:t>Caretakership</w:t>
      </w:r>
      <w:proofErr w:type="spellEnd"/>
    </w:p>
    <w:p w14:paraId="0000001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The digital output </w:t>
      </w:r>
      <w:hyperlink r:id="rId14">
        <w:r w:rsidR="00C0257D">
          <w:rPr>
            <w:color w:val="0067BF"/>
            <w:u w:val="single"/>
          </w:rPr>
          <w:t>fanmrebel.com</w:t>
        </w:r>
      </w:hyperlink>
      <w:r>
        <w:t xml:space="preserve"> was, first and foremost, grounded in a commitment to making material connections—to creating a digital repository of curated fragments “hitched together,” held up side by side to demonstrate the complex and numerous articulations of women-led resistance before, during and in the immediate aftermath of the Haitian Revolution. It was intended to be both a space for promoting access to historical documents and an interactive curated gallery showcasing artefacts and artistic productions engaging imaginatively with the untold and undocumented stories of Haiti’s rebel women “in an effort to show the continuing force, circularity and diasporic mobility of revolutionary stories as well as their historic roots” </w:t>
      </w:r>
      <w:r>
        <w:rPr>
          <w:b/>
        </w:rPr>
        <w:t>(Willson, 2019)</w:t>
      </w:r>
      <w:r>
        <w:t xml:space="preserve">. However, it grew around the conversations and relationships built within and beyond the digital terrain with scholars, artists, collectors, conservators, curators, community </w:t>
      </w:r>
      <w:proofErr w:type="spellStart"/>
      <w:r>
        <w:t>organisers</w:t>
      </w:r>
      <w:proofErr w:type="spellEnd"/>
      <w:r>
        <w:t xml:space="preserve">, advocacy </w:t>
      </w:r>
      <w:proofErr w:type="spellStart"/>
      <w:r>
        <w:t>organisations</w:t>
      </w:r>
      <w:proofErr w:type="spellEnd"/>
      <w:r>
        <w:t xml:space="preserve"> and others to encompass much more.</w:t>
      </w:r>
      <w:r>
        <w:rPr>
          <w:b/>
        </w:rPr>
        <w:t xml:space="preserve"> </w:t>
      </w:r>
      <w:r>
        <w:t xml:space="preserve">These connections, in turn, fostered a series of broader collaborations which nourished and refined its digital and public heritage vision, and sparked efforts to create legacies that would have material “afterlives,” manifesting in two commemorative blue heritage plaques mounted at Marie-Louise Christophe’s former British residences in London and Hastings. Such achievements, it is fair to say, could not have been </w:t>
      </w:r>
      <w:proofErr w:type="spellStart"/>
      <w:r>
        <w:t>realised</w:t>
      </w:r>
      <w:proofErr w:type="spellEnd"/>
      <w:r>
        <w:t xml:space="preserve"> without the input of active collaborators and supportive communities. </w:t>
      </w:r>
    </w:p>
    <w:p w14:paraId="0000001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Across the terrain of Haitian Studies, pedagogically rich and beautifully imagined digital humanities resources abound. Though many of these projects were the genus of an individual idea or discrete research project, and though much of the </w:t>
      </w:r>
      <w:proofErr w:type="spellStart"/>
      <w:r>
        <w:t>labour</w:t>
      </w:r>
      <w:proofErr w:type="spellEnd"/>
      <w:r>
        <w:t xml:space="preserve"> associated with the preservation of such projects is often shouldered disproportionately by individuals, their vitality is sustained by the diverse contributions of the collective: from programmers and research assistants to transcribers and translators. Many of these projects actively solicit a wider pool of collaborators through crowdsourced information. Marlene Daut’s </w:t>
      </w:r>
      <w:r>
        <w:rPr>
          <w:i/>
        </w:rPr>
        <w:t xml:space="preserve">La Gazette Royale </w:t>
      </w:r>
      <w:proofErr w:type="spellStart"/>
      <w:r>
        <w:rPr>
          <w:i/>
        </w:rPr>
        <w:t>d’Haïti</w:t>
      </w:r>
      <w:proofErr w:type="spellEnd"/>
      <w:r>
        <w:t xml:space="preserve">, for example, which “is designed to gather together and in one place for the first time all of the known issues of the two newspapers published during Henry Christophe’s rule of northern Haiti, as well as the six different versions </w:t>
      </w:r>
      <w:r>
        <w:lastRenderedPageBreak/>
        <w:t xml:space="preserve">of the </w:t>
      </w:r>
      <w:r>
        <w:rPr>
          <w:i/>
        </w:rPr>
        <w:t xml:space="preserve">Almanach Royal </w:t>
      </w:r>
      <w:proofErr w:type="spellStart"/>
      <w:r>
        <w:rPr>
          <w:i/>
        </w:rPr>
        <w:t>d’Hayti</w:t>
      </w:r>
      <w:proofErr w:type="spellEnd"/>
      <w:r>
        <w:t xml:space="preserve"> issued by the royal press” </w:t>
      </w:r>
      <w:r>
        <w:rPr>
          <w:b/>
        </w:rPr>
        <w:t xml:space="preserve">(“About: La Gazette Royale </w:t>
      </w:r>
      <w:proofErr w:type="spellStart"/>
      <w:r>
        <w:rPr>
          <w:b/>
        </w:rPr>
        <w:t>d’Hayti</w:t>
      </w:r>
      <w:proofErr w:type="spellEnd"/>
      <w:r>
        <w:rPr>
          <w:b/>
        </w:rPr>
        <w:t>”)</w:t>
      </w:r>
      <w:r>
        <w:t xml:space="preserve"> uses </w:t>
      </w:r>
      <w:hyperlink r:id="rId15">
        <w:r w:rsidR="00C0257D">
          <w:rPr>
            <w:color w:val="0067BF"/>
            <w:u w:val="single"/>
          </w:rPr>
          <w:t>hypothes.is</w:t>
        </w:r>
      </w:hyperlink>
      <w:r>
        <w:t xml:space="preserve"> to invite corrections or annotations to the digital transcriptions of these important documents in order to deepen understanding about “the many people who lived in the north of Haiti in the early nineteenth-century”. It is also a resource that self-avowedly owes its expansion to generous contributions from scholars and archivists who have shared digital facsimiles of the widely dispersed issues of the several periodicals that Daut’s website aspires to collate together. By amalgamating resources and knowledge across the collective, such projects foster a sense of community, </w:t>
      </w:r>
      <w:proofErr w:type="spellStart"/>
      <w:r>
        <w:t>characterised</w:t>
      </w:r>
      <w:proofErr w:type="spellEnd"/>
      <w:r>
        <w:t xml:space="preserve"> by what Daut, referencing Jacques Roumain’s novel </w:t>
      </w:r>
      <w:proofErr w:type="spellStart"/>
      <w:r>
        <w:rPr>
          <w:i/>
        </w:rPr>
        <w:t>Gouverneurs</w:t>
      </w:r>
      <w:proofErr w:type="spellEnd"/>
      <w:r>
        <w:rPr>
          <w:i/>
        </w:rPr>
        <w:t xml:space="preserve"> de la Rosée</w:t>
      </w:r>
      <w:r>
        <w:t xml:space="preserve"> about a rural community that </w:t>
      </w:r>
      <w:proofErr w:type="spellStart"/>
      <w:r>
        <w:t>mobilises</w:t>
      </w:r>
      <w:proofErr w:type="spellEnd"/>
      <w:r>
        <w:t xml:space="preserve"> to irrigate the land upon which they depend, terms the “</w:t>
      </w:r>
      <w:proofErr w:type="spellStart"/>
      <w:r>
        <w:t>konbit</w:t>
      </w:r>
      <w:proofErr w:type="spellEnd"/>
      <w:r>
        <w:t xml:space="preserve">” </w:t>
      </w:r>
      <w:r>
        <w:rPr>
          <w:b/>
        </w:rPr>
        <w:t>(“Haiti,” 2019)</w:t>
      </w:r>
      <w:r>
        <w:t>.</w:t>
      </w:r>
      <w:r>
        <w:rPr>
          <w:vertAlign w:val="superscript"/>
        </w:rPr>
        <w:footnoteReference w:id="4"/>
      </w:r>
      <w:r>
        <w:t xml:space="preserve"> In this sense, they are not purely platforms for reference, but for reciprocal exchange that widen both access and dialogue.</w:t>
      </w:r>
    </w:p>
    <w:p w14:paraId="0000001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These collective exchanges fuel socially just advances that enrich these evolving platforms—such as in the case of Stephanie Curci and Chris Jones’s </w:t>
      </w:r>
      <w:r>
        <w:rPr>
          <w:i/>
        </w:rPr>
        <w:t xml:space="preserve">Mapping the Haitian Revolution </w:t>
      </w:r>
      <w:r>
        <w:t xml:space="preserve">project, which began as an English-language resource but “acknowledge[d] the problems of power in such an approach”. It has since advanced its scope to make the project available in French, </w:t>
      </w:r>
      <w:proofErr w:type="spellStart"/>
      <w:r>
        <w:t>Kreyòl</w:t>
      </w:r>
      <w:proofErr w:type="spellEnd"/>
      <w:r>
        <w:t xml:space="preserve"> and Spanish with the assistance of translators at </w:t>
      </w:r>
      <w:proofErr w:type="spellStart"/>
      <w:r>
        <w:t>CreoleTrans</w:t>
      </w:r>
      <w:proofErr w:type="spellEnd"/>
      <w:r>
        <w:t xml:space="preserve"> </w:t>
      </w:r>
      <w:r>
        <w:rPr>
          <w:b/>
        </w:rPr>
        <w:t>(Curci and Jones, “The Project”)</w:t>
      </w:r>
      <w:r>
        <w:t xml:space="preserve">. These multilingual routes of access are mirrored in Stephanie Curci’s </w:t>
      </w:r>
      <w:r>
        <w:rPr>
          <w:i/>
        </w:rPr>
        <w:t xml:space="preserve">Mapping Haitian History </w:t>
      </w:r>
      <w:r>
        <w:t xml:space="preserve">project, which provides an “extensive and collaborative online visual record in English, </w:t>
      </w:r>
      <w:proofErr w:type="spellStart"/>
      <w:r>
        <w:t>Krèyol</w:t>
      </w:r>
      <w:proofErr w:type="spellEnd"/>
      <w:r>
        <w:t xml:space="preserve">, and French” of Haiti’s preeminent historical sites designed for use by “scholars and researchers, historical enthusiasts, schoolchildren, tourists and adventure travelers” </w:t>
      </w:r>
      <w:r>
        <w:rPr>
          <w:b/>
        </w:rPr>
        <w:t>(Curci, 2008, p. 121)</w:t>
      </w:r>
      <w:r>
        <w:t xml:space="preserve">. As a digital humanities project that took its lead from these rich online platforms celebrating Haitian cultural history, </w:t>
      </w:r>
      <w:proofErr w:type="spellStart"/>
      <w:r>
        <w:rPr>
          <w:i/>
        </w:rPr>
        <w:t>Fanm</w:t>
      </w:r>
      <w:proofErr w:type="spellEnd"/>
      <w:r>
        <w:rPr>
          <w:i/>
        </w:rPr>
        <w:t xml:space="preserve"> </w:t>
      </w:r>
      <w:proofErr w:type="spellStart"/>
      <w:r>
        <w:rPr>
          <w:i/>
        </w:rPr>
        <w:t>Rebèl</w:t>
      </w:r>
      <w:proofErr w:type="spellEnd"/>
      <w:r>
        <w:t xml:space="preserve"> likewise grew thanks to valuable contributions designed to widen access and linguistic reach to its content. However, the expansion of its access points and the growth of its content was by no means predetermined; its conceptual evolution was driven by interactions across an evolving network—or “</w:t>
      </w:r>
      <w:proofErr w:type="spellStart"/>
      <w:r>
        <w:t>kolektif</w:t>
      </w:r>
      <w:proofErr w:type="spellEnd"/>
      <w:r>
        <w:t xml:space="preserve">” as Matthew Smith </w:t>
      </w:r>
      <w:r>
        <w:rPr>
          <w:b/>
        </w:rPr>
        <w:t>(2022)</w:t>
      </w:r>
      <w:r>
        <w:t xml:space="preserve"> once described it—that came into being through digital dialogue. </w:t>
      </w:r>
    </w:p>
    <w:p w14:paraId="0000001E" w14:textId="6821E950"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Before the genesis of </w:t>
      </w:r>
      <w:hyperlink r:id="rId16">
        <w:r w:rsidR="00C0257D">
          <w:rPr>
            <w:color w:val="0067BF"/>
            <w:u w:val="single"/>
          </w:rPr>
          <w:t>fanmrebel.com</w:t>
        </w:r>
      </w:hyperlink>
      <w:r>
        <w:t>, exchanges and collaborations across the digital realm helped to shape and extend the vision for what it might become. After discovering a facsimile of a translated copy of Marie-Louise Christophe’s last will and testament in the UK National Archives in 2019, I began the work of transcribing this document in collaboration with Paul Clammer and Grégory Pierrot with a view to creating an open</w:t>
      </w:r>
      <w:sdt>
        <w:sdtPr>
          <w:tag w:val="goog_rdk_17"/>
          <w:id w:val="-1098977508"/>
        </w:sdtPr>
        <w:sdtContent>
          <w:ins w:id="20" w:author="McCarl, Clayton" w:date="2025-10-07T11:51:00Z">
            <w:r>
              <w:t>-</w:t>
            </w:r>
          </w:ins>
        </w:sdtContent>
      </w:sdt>
      <w:sdt>
        <w:sdtPr>
          <w:tag w:val="goog_rdk_18"/>
          <w:id w:val="28092754"/>
          <w:showingPlcHdr/>
        </w:sdtPr>
        <w:sdtContent>
          <w:r w:rsidR="00FA2354">
            <w:t xml:space="preserve">     </w:t>
          </w:r>
        </w:sdtContent>
      </w:sdt>
      <w:r>
        <w:t xml:space="preserve">access platform for its dissemination. News of the existence of this important document shedding light on the life of a Haitian queen in exile circulated across online networked spaces such as H-Haiti and Twitter (X), re-affirming and compounding enthusiasm within existing digital communities and uniting new ones keen to explore ways of remembering and re-assembling the lesser-known histories of women like Marie-Louise. This enthusiasm highlighted the need for a space where the original facsimile could be easily </w:t>
      </w:r>
      <w:proofErr w:type="gramStart"/>
      <w:r>
        <w:t>signposted</w:t>
      </w:r>
      <w:proofErr w:type="gramEnd"/>
      <w:r>
        <w:t xml:space="preserve"> and the transcription </w:t>
      </w:r>
      <w:r>
        <w:lastRenderedPageBreak/>
        <w:t xml:space="preserve">could be universally accessed. However, given the difficulty in transcribing much of the barely legible secretarial script of the original transcriber from the London Public Records Office, it also warranted the input of a wider pool of transcribers with a better knowledge of the specific notarial </w:t>
      </w:r>
      <w:proofErr w:type="spellStart"/>
      <w:r>
        <w:t>palaeography</w:t>
      </w:r>
      <w:proofErr w:type="spellEnd"/>
      <w:r>
        <w:t xml:space="preserve">. Our imperfect transcription existed initially as a collaborative Google document, but considerations around its further dissemination and collaborative input from the wider community were shaped by issues around security, indexing and discoverability of a resource that existed only on the Google cloud. Given that </w:t>
      </w:r>
      <w:proofErr w:type="spellStart"/>
      <w:r>
        <w:rPr>
          <w:i/>
        </w:rPr>
        <w:t>Fanm</w:t>
      </w:r>
      <w:proofErr w:type="spellEnd"/>
      <w:r>
        <w:rPr>
          <w:i/>
        </w:rPr>
        <w:t xml:space="preserve"> </w:t>
      </w:r>
      <w:proofErr w:type="spellStart"/>
      <w:r>
        <w:rPr>
          <w:i/>
        </w:rPr>
        <w:t>Rebèl</w:t>
      </w:r>
      <w:proofErr w:type="spellEnd"/>
      <w:r>
        <w:rPr>
          <w:i/>
        </w:rPr>
        <w:t xml:space="preserve"> </w:t>
      </w:r>
      <w:r>
        <w:t xml:space="preserve">was in an embryonic phase of development, migrating this resource to a platform that would allow for </w:t>
      </w:r>
      <w:proofErr w:type="spellStart"/>
      <w:r>
        <w:t>customisation</w:t>
      </w:r>
      <w:proofErr w:type="spellEnd"/>
      <w:r>
        <w:t xml:space="preserve"> and integration with other potential resources connected with stories of women in the Haitian Revolution was another primary concern. Consequently, I began to build a dedicated home for this resource within the cosmos of </w:t>
      </w:r>
      <w:hyperlink r:id="rId17">
        <w:r w:rsidR="00C0257D">
          <w:rPr>
            <w:color w:val="0067BF"/>
            <w:u w:val="single"/>
          </w:rPr>
          <w:t>fanmrebel.com</w:t>
        </w:r>
      </w:hyperlink>
      <w:r>
        <w:t xml:space="preserve"> that would enable collaborative interactions—especially from a wider pool of digital transcribers. Squarespace satisfied the initial requirement for a user-friendly interface with collaboration tools, social media integration and adaptable templates that could be regularly and easily </w:t>
      </w:r>
      <w:proofErr w:type="gramStart"/>
      <w:r>
        <w:t>updated, and</w:t>
      </w:r>
      <w:proofErr w:type="gramEnd"/>
      <w:r>
        <w:t xml:space="preserve"> also facilitated design modification </w:t>
      </w:r>
      <w:proofErr w:type="gramStart"/>
      <w:r>
        <w:t>through the use of</w:t>
      </w:r>
      <w:proofErr w:type="gramEnd"/>
      <w:r>
        <w:t xml:space="preserve"> custom CSS. This, in turn, gave me the ability to integrate </w:t>
      </w:r>
      <w:hyperlink r:id="rId18">
        <w:r w:rsidR="00C0257D">
          <w:rPr>
            <w:color w:val="0067BF"/>
            <w:u w:val="single"/>
          </w:rPr>
          <w:t>hypothes.is</w:t>
        </w:r>
      </w:hyperlink>
      <w:r>
        <w:t xml:space="preserve"> like Daut’s </w:t>
      </w:r>
      <w:r>
        <w:rPr>
          <w:i/>
        </w:rPr>
        <w:t xml:space="preserve">Gazette Royal </w:t>
      </w:r>
      <w:r>
        <w:t>site, which would allow users to annotate the transcribed document.</w:t>
      </w:r>
    </w:p>
    <w:p w14:paraId="0000001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Though in its infancy the website was only a portal for accessing the transcription and the National Archives facsimile (</w:t>
      </w:r>
      <w:proofErr w:type="gramStart"/>
      <w:r>
        <w:t>and also</w:t>
      </w:r>
      <w:proofErr w:type="gramEnd"/>
      <w:r>
        <w:t xml:space="preserve"> for building collaborative exchanges across these documents), its pedagogical and interactive scope was broader: it was designed to simulate the multi-sensory experience of walking through an exhibition space. This space would not be </w:t>
      </w:r>
      <w:proofErr w:type="gramStart"/>
      <w:r>
        <w:t>static, but</w:t>
      </w:r>
      <w:proofErr w:type="gramEnd"/>
      <w:r>
        <w:t xml:space="preserve"> would be constantly evolving to showcase myriad imaginative interpretations of Haiti’s women revolutionaries through artworks, artefacts, musical reconstructions and living heritage sites. Some of its earliest content was assembled from existing online and offline collections and archives, such as the Haiti Philatelic Society, the </w:t>
      </w:r>
      <w:proofErr w:type="spellStart"/>
      <w:r>
        <w:t>Musée</w:t>
      </w:r>
      <w:proofErr w:type="spellEnd"/>
      <w:r>
        <w:t xml:space="preserve"> du Panthéon National </w:t>
      </w:r>
      <w:proofErr w:type="spellStart"/>
      <w:r>
        <w:t>Haïtien</w:t>
      </w:r>
      <w:proofErr w:type="spellEnd"/>
      <w:r>
        <w:t xml:space="preserve"> (MUPANAH), the Folger Special Collections Library and the British Museum’s Prints and Drawings collection. However, </w:t>
      </w:r>
      <w:proofErr w:type="gramStart"/>
      <w:r>
        <w:t>the majority of</w:t>
      </w:r>
      <w:proofErr w:type="gramEnd"/>
      <w:r>
        <w:t xml:space="preserve"> its assembled “fragments” were collated through interactions with artists such as Patricia Brintle, Richard Barbot, Lubaina </w:t>
      </w:r>
      <w:proofErr w:type="spellStart"/>
      <w:r>
        <w:t>Himid</w:t>
      </w:r>
      <w:proofErr w:type="spellEnd"/>
      <w:r>
        <w:t xml:space="preserve"> and Kimathi Donkor, and Haitian private collectors such as Joseph Guerdy Lissade and Alex Von </w:t>
      </w:r>
      <w:proofErr w:type="spellStart"/>
      <w:r>
        <w:t>Lignau</w:t>
      </w:r>
      <w:proofErr w:type="spellEnd"/>
      <w:r>
        <w:t xml:space="preserve">. Spotlighting the importance of diaspora stories, memory and the transgenerational reverberations of Haitian histories, these interactions became the foundation upon which the website and the broader vision for the project and its numerous constellations were built. That is to say that in curating this exhibition space, I wanted to highlight not just the contested identities and interpretative possibilities surrounding the histories of women protagonists such as Marie-Jeanne </w:t>
      </w:r>
      <w:proofErr w:type="spellStart"/>
      <w:r>
        <w:t>Lamartinière</w:t>
      </w:r>
      <w:proofErr w:type="spellEnd"/>
      <w:r>
        <w:t xml:space="preserve">, Cécile </w:t>
      </w:r>
      <w:proofErr w:type="spellStart"/>
      <w:r>
        <w:t>Fatiman</w:t>
      </w:r>
      <w:proofErr w:type="spellEnd"/>
      <w:r>
        <w:t xml:space="preserve"> and Suzanne </w:t>
      </w:r>
      <w:proofErr w:type="spellStart"/>
      <w:r>
        <w:t>Sanitte</w:t>
      </w:r>
      <w:proofErr w:type="spellEnd"/>
      <w:r>
        <w:t xml:space="preserve">/Sanité </w:t>
      </w:r>
      <w:proofErr w:type="spellStart"/>
      <w:r>
        <w:t>Bélair</w:t>
      </w:r>
      <w:proofErr w:type="spellEnd"/>
      <w:r>
        <w:t xml:space="preserve">, but also to demonstrate the symbolic connections between individual artists, collectors and conservators and the material articles that they acquired, inherited, created and cared for. </w:t>
      </w:r>
    </w:p>
    <w:p w14:paraId="0000002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The conversations around these material things were thus in essence as central to the </w:t>
      </w:r>
      <w:proofErr w:type="spellStart"/>
      <w:r>
        <w:t>rasanblaj</w:t>
      </w:r>
      <w:proofErr w:type="spellEnd"/>
      <w:r>
        <w:t xml:space="preserve"> as the things themselves. This was especially the case for the beautiful muslin gown belonging to Dame Eléonore </w:t>
      </w:r>
      <w:proofErr w:type="spellStart"/>
      <w:r>
        <w:t>Cheruxi</w:t>
      </w:r>
      <w:proofErr w:type="spellEnd"/>
      <w:r>
        <w:t xml:space="preserve"> (</w:t>
      </w:r>
      <w:proofErr w:type="spellStart"/>
      <w:r>
        <w:t>Richeux</w:t>
      </w:r>
      <w:proofErr w:type="spellEnd"/>
      <w:r>
        <w:t xml:space="preserve">), a former </w:t>
      </w:r>
      <w:r>
        <w:rPr>
          <w:i/>
        </w:rPr>
        <w:t xml:space="preserve">Dame </w:t>
      </w:r>
      <w:proofErr w:type="spellStart"/>
      <w:r>
        <w:rPr>
          <w:i/>
        </w:rPr>
        <w:t>d’Honneur</w:t>
      </w:r>
      <w:proofErr w:type="spellEnd"/>
      <w:r>
        <w:t xml:space="preserve"> in Marie-Louise Christophe’s court retinue, which was donated to MUPANAH in 2015 by Alex Von </w:t>
      </w:r>
      <w:proofErr w:type="spellStart"/>
      <w:r>
        <w:t>Lignau</w:t>
      </w:r>
      <w:proofErr w:type="spellEnd"/>
      <w:r>
        <w:t xml:space="preserve"> and is featured in </w:t>
      </w:r>
      <w:proofErr w:type="spellStart"/>
      <w:r>
        <w:rPr>
          <w:i/>
        </w:rPr>
        <w:t>Fanm</w:t>
      </w:r>
      <w:proofErr w:type="spellEnd"/>
      <w:r>
        <w:rPr>
          <w:i/>
        </w:rPr>
        <w:t xml:space="preserve"> </w:t>
      </w:r>
      <w:proofErr w:type="spellStart"/>
      <w:r>
        <w:rPr>
          <w:i/>
        </w:rPr>
        <w:t>Rebèl</w:t>
      </w:r>
      <w:r>
        <w:t>’s</w:t>
      </w:r>
      <w:proofErr w:type="spellEnd"/>
      <w:r>
        <w:rPr>
          <w:i/>
        </w:rPr>
        <w:t xml:space="preserve"> </w:t>
      </w:r>
      <w:r>
        <w:t>gallery of “Objects/</w:t>
      </w:r>
      <w:proofErr w:type="spellStart"/>
      <w:r>
        <w:t>Objè</w:t>
      </w:r>
      <w:proofErr w:type="spellEnd"/>
      <w:r>
        <w:t xml:space="preserve">” (Figure 5). Discussions with Ségolène Bonnet </w:t>
      </w:r>
      <w:r>
        <w:rPr>
          <w:b/>
        </w:rPr>
        <w:t>(2020)</w:t>
      </w:r>
      <w:r>
        <w:t xml:space="preserve">, the textiles restorer who worked to restore the dress, revealed interesting insights about its </w:t>
      </w:r>
      <w:proofErr w:type="spellStart"/>
      <w:r>
        <w:t>periodisation</w:t>
      </w:r>
      <w:proofErr w:type="spellEnd"/>
      <w:r>
        <w:t xml:space="preserve">, the processes and resources required for appropriate </w:t>
      </w:r>
      <w:proofErr w:type="spellStart"/>
      <w:r>
        <w:t>caretakership</w:t>
      </w:r>
      <w:proofErr w:type="spellEnd"/>
      <w:r>
        <w:t xml:space="preserve"> and the surprising resilience of Haitian heritage objects. Though the dress was catalogued by MUPANAH as a “robe Empire” and has many of the features of cotton chemise gowns that were popular in the French Atlantic </w:t>
      </w:r>
      <w:r>
        <w:lastRenderedPageBreak/>
        <w:t xml:space="preserve">(both in the metropole and in the colonies) from the late eighteenth century onwards (including the gathered sleeves that were made iconic by Marie-Antoinette), the lower waistline is indicative of the fact that the dress is probably from a slightly later period, according to Bonnet (around 1830, she believes). Given that Christophe’s kingdom fell in 1820 and Marie-Louise departed Haiti for Europe in 1821, this </w:t>
      </w:r>
      <w:proofErr w:type="spellStart"/>
      <w:r>
        <w:t>periodisation</w:t>
      </w:r>
      <w:proofErr w:type="spellEnd"/>
      <w:r>
        <w:t xml:space="preserve"> suggests that Eléonore </w:t>
      </w:r>
      <w:proofErr w:type="spellStart"/>
      <w:r>
        <w:t>Cheruxi</w:t>
      </w:r>
      <w:proofErr w:type="spellEnd"/>
      <w:r>
        <w:t xml:space="preserve"> crafted an existence </w:t>
      </w:r>
      <w:r>
        <w:rPr>
          <w:i/>
        </w:rPr>
        <w:t xml:space="preserve">beyond </w:t>
      </w:r>
      <w:r>
        <w:t xml:space="preserve">Christophe’s court. In this way, the dress takes on a new signification: as a relic not only of the plundered kingdom and its many unheralded personalities, but as an artefact which bears witness to the creative strategies used by women to make meaning outside of these dynastic frameworks bookmarked by the lives of Haiti’s “big men”.  </w:t>
      </w:r>
    </w:p>
    <w:p w14:paraId="0000002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drawing>
          <wp:inline distT="0" distB="0" distL="0" distR="0" wp14:anchorId="2C485A4F" wp14:editId="6EBD4CF5">
            <wp:extent cx="3106460" cy="6237497"/>
            <wp:effectExtent l="0" t="0" r="0" b="0"/>
            <wp:docPr id="1808690113" name="image1.jpg" descr="A mannequin with a dr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mannequin with a dress&#10;&#10;Description automatically generated"/>
                    <pic:cNvPicPr preferRelativeResize="0"/>
                  </pic:nvPicPr>
                  <pic:blipFill>
                    <a:blip r:embed="rId19"/>
                    <a:srcRect/>
                    <a:stretch>
                      <a:fillRect/>
                    </a:stretch>
                  </pic:blipFill>
                  <pic:spPr>
                    <a:xfrm>
                      <a:off x="0" y="0"/>
                      <a:ext cx="3106460" cy="6237497"/>
                    </a:xfrm>
                    <a:prstGeom prst="rect">
                      <a:avLst/>
                    </a:prstGeom>
                    <a:ln/>
                  </pic:spPr>
                </pic:pic>
              </a:graphicData>
            </a:graphic>
          </wp:inline>
        </w:drawing>
      </w:r>
    </w:p>
    <w:p w14:paraId="00000022"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5. </w:t>
      </w:r>
      <w:r>
        <w:rPr>
          <w:i/>
          <w:color w:val="000000"/>
        </w:rPr>
        <w:t xml:space="preserve">Robe longue </w:t>
      </w:r>
      <w:proofErr w:type="spellStart"/>
      <w:r>
        <w:rPr>
          <w:i/>
          <w:color w:val="000000"/>
        </w:rPr>
        <w:t>en</w:t>
      </w:r>
      <w:proofErr w:type="spellEnd"/>
      <w:r>
        <w:rPr>
          <w:i/>
          <w:color w:val="000000"/>
        </w:rPr>
        <w:t xml:space="preserve"> mousseline de </w:t>
      </w:r>
      <w:proofErr w:type="spellStart"/>
      <w:r>
        <w:rPr>
          <w:i/>
          <w:color w:val="000000"/>
        </w:rPr>
        <w:t>coton</w:t>
      </w:r>
      <w:proofErr w:type="spellEnd"/>
      <w:r>
        <w:rPr>
          <w:i/>
          <w:color w:val="000000"/>
        </w:rPr>
        <w:t xml:space="preserve"> </w:t>
      </w:r>
      <w:proofErr w:type="spellStart"/>
      <w:r>
        <w:rPr>
          <w:i/>
          <w:color w:val="000000"/>
        </w:rPr>
        <w:t>blanc</w:t>
      </w:r>
      <w:proofErr w:type="spellEnd"/>
      <w:r>
        <w:rPr>
          <w:rFonts w:ascii="Arial" w:eastAsia="Arial" w:hAnsi="Arial" w:cs="Arial"/>
          <w:color w:val="000000"/>
        </w:rPr>
        <w:t xml:space="preserve"> (c. 1830). Collection </w:t>
      </w:r>
      <w:proofErr w:type="spellStart"/>
      <w:r>
        <w:rPr>
          <w:rFonts w:ascii="Arial" w:eastAsia="Arial" w:hAnsi="Arial" w:cs="Arial"/>
          <w:color w:val="000000"/>
        </w:rPr>
        <w:t>Musée</w:t>
      </w:r>
      <w:proofErr w:type="spellEnd"/>
      <w:r>
        <w:rPr>
          <w:rFonts w:ascii="Arial" w:eastAsia="Arial" w:hAnsi="Arial" w:cs="Arial"/>
          <w:color w:val="000000"/>
        </w:rPr>
        <w:t xml:space="preserve"> du Panthéon National </w:t>
      </w:r>
      <w:proofErr w:type="spellStart"/>
      <w:r>
        <w:rPr>
          <w:rFonts w:ascii="Arial" w:eastAsia="Arial" w:hAnsi="Arial" w:cs="Arial"/>
          <w:color w:val="000000"/>
        </w:rPr>
        <w:t>Haïtien</w:t>
      </w:r>
      <w:proofErr w:type="spellEnd"/>
      <w:r>
        <w:rPr>
          <w:rFonts w:ascii="Arial" w:eastAsia="Arial" w:hAnsi="Arial" w:cs="Arial"/>
          <w:color w:val="000000"/>
        </w:rPr>
        <w:t>.</w:t>
      </w:r>
    </w:p>
    <w:p w14:paraId="763EF540" w14:textId="0C7DDBD1"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[Figure description/alt text: A white dress on a mannequin.]</w:t>
      </w:r>
    </w:p>
    <w:p w14:paraId="00000023"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00000024" w14:textId="0EDA8748"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Interactions with the numismatist Joseph Guerdy Lissade, </w:t>
      </w:r>
      <w:sdt>
        <w:sdtPr>
          <w:tag w:val="goog_rdk_19"/>
          <w:id w:val="1263791896"/>
        </w:sdtPr>
        <w:sdtContent>
          <w:ins w:id="21" w:author="McCarl, Clayton" w:date="2025-10-07T11:52:00Z">
            <w:r>
              <w:t>v</w:t>
            </w:r>
          </w:ins>
        </w:sdtContent>
      </w:sdt>
      <w:r>
        <w:t>ice-</w:t>
      </w:r>
      <w:sdt>
        <w:sdtPr>
          <w:tag w:val="goog_rdk_21"/>
          <w:id w:val="-1432667612"/>
        </w:sdtPr>
        <w:sdtContent>
          <w:ins w:id="22" w:author="McCarl, Clayton" w:date="2025-10-07T11:52:00Z">
            <w:r>
              <w:t>p</w:t>
            </w:r>
          </w:ins>
        </w:sdtContent>
      </w:sdt>
      <w:r>
        <w:t xml:space="preserve">resident of the Haitian Society of History, Geography and Geology and founder of the collection </w:t>
      </w:r>
      <w:proofErr w:type="spellStart"/>
      <w:r>
        <w:t>Monnaies</w:t>
      </w:r>
      <w:proofErr w:type="spellEnd"/>
      <w:r>
        <w:t xml:space="preserve"> et </w:t>
      </w:r>
      <w:proofErr w:type="spellStart"/>
      <w:r>
        <w:t>Médailles</w:t>
      </w:r>
      <w:proofErr w:type="spellEnd"/>
      <w:r>
        <w:t xml:space="preserve"> </w:t>
      </w:r>
      <w:proofErr w:type="spellStart"/>
      <w:r>
        <w:t>d’Haïti</w:t>
      </w:r>
      <w:proofErr w:type="spellEnd"/>
      <w:r>
        <w:t xml:space="preserve"> about women depicted in Haitian currency led to other significant connections—not least with Alex Von </w:t>
      </w:r>
      <w:proofErr w:type="spellStart"/>
      <w:r>
        <w:t>Lignau</w:t>
      </w:r>
      <w:proofErr w:type="spellEnd"/>
      <w:r>
        <w:t xml:space="preserve">, the private collector and benefactor who donated the </w:t>
      </w:r>
      <w:proofErr w:type="spellStart"/>
      <w:r>
        <w:t>Cheruxi</w:t>
      </w:r>
      <w:proofErr w:type="spellEnd"/>
      <w:r>
        <w:t xml:space="preserve"> dress to MUPANAH, and Richard Barbot, the Haitian-Canadian artist responsible for the vignette of Suzanne </w:t>
      </w:r>
      <w:proofErr w:type="spellStart"/>
      <w:r>
        <w:t>Sanitte</w:t>
      </w:r>
      <w:proofErr w:type="spellEnd"/>
      <w:r>
        <w:t xml:space="preserve">/Sanité </w:t>
      </w:r>
      <w:proofErr w:type="spellStart"/>
      <w:r>
        <w:t>Bélair</w:t>
      </w:r>
      <w:proofErr w:type="spellEnd"/>
      <w:r>
        <w:t xml:space="preserve"> included on the Haitian dix gourdes banknote printed to commemorate the bicentenary of Haitian independence in 2004 (Figure 6). A widely circulated image (thanks, no doubt, to its association with Haitian currency)</w:t>
      </w:r>
      <w:sdt>
        <w:sdtPr>
          <w:tag w:val="goog_rdk_23"/>
          <w:id w:val="1603367324"/>
        </w:sdtPr>
        <w:sdtContent>
          <w:ins w:id="23" w:author="McCarl, Clayton" w:date="2025-10-07T11:52:00Z">
            <w:r>
              <w:t>,</w:t>
            </w:r>
          </w:ins>
        </w:sdtContent>
      </w:sdt>
      <w:r>
        <w:t xml:space="preserve"> Barbot’s iconic vignette has become a foundational template for many subsequent reproductions and imaginative renderings of the lauded combatant of Saint Domingue’s </w:t>
      </w:r>
      <w:r>
        <w:rPr>
          <w:i/>
        </w:rPr>
        <w:t xml:space="preserve">Armée </w:t>
      </w:r>
      <w:proofErr w:type="spellStart"/>
      <w:r>
        <w:rPr>
          <w:i/>
        </w:rPr>
        <w:t>Indigène</w:t>
      </w:r>
      <w:proofErr w:type="spellEnd"/>
      <w:r>
        <w:t xml:space="preserve">. This is discernibly visible in the work of other Haitian artists such as </w:t>
      </w:r>
      <w:proofErr w:type="spellStart"/>
      <w:r>
        <w:t>Youseline</w:t>
      </w:r>
      <w:proofErr w:type="spellEnd"/>
      <w:r>
        <w:t xml:space="preserve"> Vital, Anne-Isabelle </w:t>
      </w:r>
      <w:proofErr w:type="spellStart"/>
      <w:r>
        <w:t>Bonifassi</w:t>
      </w:r>
      <w:proofErr w:type="spellEnd"/>
      <w:r>
        <w:t xml:space="preserve"> and Hertz Nazaire, </w:t>
      </w:r>
      <w:proofErr w:type="gramStart"/>
      <w:r>
        <w:t>whose</w:t>
      </w:r>
      <w:proofErr w:type="gramEnd"/>
      <w:r>
        <w:t xml:space="preserve"> adult </w:t>
      </w:r>
      <w:proofErr w:type="spellStart"/>
      <w:r>
        <w:t>colouring</w:t>
      </w:r>
      <w:proofErr w:type="spellEnd"/>
      <w:r>
        <w:t xml:space="preserve"> book interlaces a reproduction of the commemorative banknote vignette with beautiful geometric patterns and a silhouette of the </w:t>
      </w:r>
      <w:proofErr w:type="spellStart"/>
      <w:r>
        <w:rPr>
          <w:i/>
        </w:rPr>
        <w:t>Nèg</w:t>
      </w:r>
      <w:proofErr w:type="spellEnd"/>
      <w:r>
        <w:rPr>
          <w:i/>
        </w:rPr>
        <w:t xml:space="preserve"> </w:t>
      </w:r>
      <w:proofErr w:type="spellStart"/>
      <w:r>
        <w:rPr>
          <w:i/>
        </w:rPr>
        <w:t>Mawon</w:t>
      </w:r>
      <w:proofErr w:type="spellEnd"/>
      <w:r>
        <w:rPr>
          <w:i/>
        </w:rPr>
        <w:t>—</w:t>
      </w:r>
      <w:r>
        <w:t xml:space="preserve"> the statue erected outside Haiti’s National Palace in Port-au-Prince in 1967 </w:t>
      </w:r>
      <w:r>
        <w:rPr>
          <w:b/>
        </w:rPr>
        <w:t>(2017)</w:t>
      </w:r>
      <w:r>
        <w:t xml:space="preserve">. However, ongoing conversations with Barbot have revealed ways in which </w:t>
      </w:r>
      <w:proofErr w:type="spellStart"/>
      <w:r>
        <w:t>Sanitte</w:t>
      </w:r>
      <w:proofErr w:type="spellEnd"/>
      <w:r>
        <w:t>/Sanité has been re-</w:t>
      </w:r>
      <w:proofErr w:type="spellStart"/>
      <w:r>
        <w:t>conceptualised</w:t>
      </w:r>
      <w:proofErr w:type="spellEnd"/>
      <w:r>
        <w:t xml:space="preserve"> in his own work in the two decades since the bicentenary. In this way, the iconicity of the vignette and the banknote on which it features is called into question by the artist himself. In juxtaposing these various representations in the </w:t>
      </w:r>
      <w:proofErr w:type="spellStart"/>
      <w:r>
        <w:rPr>
          <w:i/>
        </w:rPr>
        <w:t>Fanm</w:t>
      </w:r>
      <w:proofErr w:type="spellEnd"/>
      <w:r>
        <w:rPr>
          <w:i/>
        </w:rPr>
        <w:t xml:space="preserve"> </w:t>
      </w:r>
      <w:proofErr w:type="spellStart"/>
      <w:r>
        <w:rPr>
          <w:i/>
        </w:rPr>
        <w:t>Rebèl</w:t>
      </w:r>
      <w:proofErr w:type="spellEnd"/>
      <w:r>
        <w:rPr>
          <w:i/>
        </w:rPr>
        <w:t xml:space="preserve"> </w:t>
      </w:r>
      <w:r>
        <w:t xml:space="preserve">Gallery, these tensions are brought to the foreground. In Barbot’s 2019 acrylic on canvas portrait (Figure 7), for example, though </w:t>
      </w:r>
      <w:proofErr w:type="spellStart"/>
      <w:r>
        <w:t>Sanitte</w:t>
      </w:r>
      <w:proofErr w:type="spellEnd"/>
      <w:r>
        <w:t xml:space="preserve">/Sanité is once again depicted in full military regalia, complete with epaulettes and a bicorn hat, her furrowed brows encode a story of strain and strife, reminding us that, like many other women who contributed to the revolutionary saga, she made epic sacrifices. The fixed and immutable icon is rendered unstable, complex and, above all, human. This is significant given the </w:t>
      </w:r>
      <w:proofErr w:type="spellStart"/>
      <w:r>
        <w:t>unfavourable</w:t>
      </w:r>
      <w:proofErr w:type="spellEnd"/>
      <w:r>
        <w:t xml:space="preserve"> representations of </w:t>
      </w:r>
      <w:proofErr w:type="spellStart"/>
      <w:r>
        <w:t>Sanitte</w:t>
      </w:r>
      <w:proofErr w:type="spellEnd"/>
      <w:r>
        <w:t xml:space="preserve">/Sanité </w:t>
      </w:r>
      <w:proofErr w:type="spellStart"/>
      <w:r>
        <w:t>Bélair</w:t>
      </w:r>
      <w:proofErr w:type="spellEnd"/>
      <w:r>
        <w:t xml:space="preserve"> by Haiti’s early chroniclers of independence, such as Thomas </w:t>
      </w:r>
      <w:proofErr w:type="spellStart"/>
      <w:r>
        <w:t>Madiou</w:t>
      </w:r>
      <w:proofErr w:type="spellEnd"/>
      <w:r>
        <w:t xml:space="preserve"> whose </w:t>
      </w:r>
      <w:r>
        <w:rPr>
          <w:i/>
        </w:rPr>
        <w:t xml:space="preserve">Histoire </w:t>
      </w:r>
      <w:proofErr w:type="spellStart"/>
      <w:r>
        <w:rPr>
          <w:i/>
        </w:rPr>
        <w:t>d’Haïti</w:t>
      </w:r>
      <w:proofErr w:type="spellEnd"/>
      <w:r>
        <w:t xml:space="preserve"> describes her as a “</w:t>
      </w:r>
      <w:proofErr w:type="spellStart"/>
      <w:r>
        <w:t>brigande</w:t>
      </w:r>
      <w:proofErr w:type="spellEnd"/>
      <w:r>
        <w:t xml:space="preserve">” and imagines her as the protagonist of violent atrocities avowedly committed by the renegade army with whom she was associated </w:t>
      </w:r>
      <w:r>
        <w:rPr>
          <w:b/>
        </w:rPr>
        <w:t>(1989, p. 364)</w:t>
      </w:r>
      <w:r>
        <w:t xml:space="preserve">. As an image tethered to Haitian currency and thus, as a synecdochic signifier </w:t>
      </w:r>
      <w:r>
        <w:rPr>
          <w:i/>
        </w:rPr>
        <w:t>of</w:t>
      </w:r>
      <w:r>
        <w:t xml:space="preserve"> that object of currency, Barbot’s original vignette is likewise tethered to a narrative of Haitian patrimony. As a constantly evolving and reimagined personality across Barbot’s artistic oeuvre, </w:t>
      </w:r>
      <w:proofErr w:type="spellStart"/>
      <w:r>
        <w:t>Sanitte</w:t>
      </w:r>
      <w:proofErr w:type="spellEnd"/>
      <w:r>
        <w:t xml:space="preserve">/Sanité escapes these constraints to create new narratives of possibility. </w:t>
      </w:r>
    </w:p>
    <w:p w14:paraId="00000025"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6F3E3F0C" wp14:editId="4205ACDD">
            <wp:extent cx="5732145" cy="2918460"/>
            <wp:effectExtent l="0" t="0" r="0" b="0"/>
            <wp:docPr id="1808690116" name="image3.jpg" descr="A close-up of a currency no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close-up of a currency note&#10;&#10;Description automatically generated"/>
                    <pic:cNvPicPr preferRelativeResize="0"/>
                  </pic:nvPicPr>
                  <pic:blipFill>
                    <a:blip r:embed="rId20"/>
                    <a:srcRect/>
                    <a:stretch>
                      <a:fillRect/>
                    </a:stretch>
                  </pic:blipFill>
                  <pic:spPr>
                    <a:xfrm>
                      <a:off x="0" y="0"/>
                      <a:ext cx="5732145" cy="2918460"/>
                    </a:xfrm>
                    <a:prstGeom prst="rect">
                      <a:avLst/>
                    </a:prstGeom>
                    <a:ln/>
                  </pic:spPr>
                </pic:pic>
              </a:graphicData>
            </a:graphic>
          </wp:inline>
        </w:drawing>
      </w:r>
    </w:p>
    <w:p w14:paraId="00000026"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6. 10 Gourdes Banknote, </w:t>
      </w:r>
      <w:proofErr w:type="spellStart"/>
      <w:r>
        <w:rPr>
          <w:rFonts w:ascii="Arial" w:eastAsia="Arial" w:hAnsi="Arial" w:cs="Arial"/>
          <w:color w:val="000000"/>
        </w:rPr>
        <w:t>Bicentenaire</w:t>
      </w:r>
      <w:proofErr w:type="spellEnd"/>
      <w:r>
        <w:rPr>
          <w:rFonts w:ascii="Arial" w:eastAsia="Arial" w:hAnsi="Arial" w:cs="Arial"/>
          <w:color w:val="000000"/>
        </w:rPr>
        <w:t xml:space="preserve"> de </w:t>
      </w:r>
      <w:proofErr w:type="spellStart"/>
      <w:r>
        <w:rPr>
          <w:rFonts w:ascii="Arial" w:eastAsia="Arial" w:hAnsi="Arial" w:cs="Arial"/>
          <w:color w:val="000000"/>
        </w:rPr>
        <w:t>l’Indépendance</w:t>
      </w:r>
      <w:proofErr w:type="spellEnd"/>
      <w:r>
        <w:rPr>
          <w:rFonts w:ascii="Arial" w:eastAsia="Arial" w:hAnsi="Arial" w:cs="Arial"/>
          <w:color w:val="000000"/>
        </w:rPr>
        <w:t xml:space="preserve"> </w:t>
      </w:r>
      <w:proofErr w:type="spellStart"/>
      <w:r>
        <w:rPr>
          <w:rFonts w:ascii="Arial" w:eastAsia="Arial" w:hAnsi="Arial" w:cs="Arial"/>
          <w:color w:val="000000"/>
        </w:rPr>
        <w:t>d'Haïti</w:t>
      </w:r>
      <w:proofErr w:type="spellEnd"/>
      <w:r>
        <w:rPr>
          <w:rFonts w:ascii="Arial" w:eastAsia="Arial" w:hAnsi="Arial" w:cs="Arial"/>
          <w:color w:val="000000"/>
        </w:rPr>
        <w:t>/</w:t>
      </w:r>
      <w:proofErr w:type="spellStart"/>
      <w:r>
        <w:rPr>
          <w:rFonts w:ascii="Arial" w:eastAsia="Arial" w:hAnsi="Arial" w:cs="Arial"/>
          <w:color w:val="000000"/>
        </w:rPr>
        <w:t>Bisantè</w:t>
      </w:r>
      <w:proofErr w:type="spellEnd"/>
      <w:r>
        <w:rPr>
          <w:rFonts w:ascii="Arial" w:eastAsia="Arial" w:hAnsi="Arial" w:cs="Arial"/>
          <w:color w:val="000000"/>
        </w:rPr>
        <w:t xml:space="preserve"> </w:t>
      </w:r>
      <w:proofErr w:type="spellStart"/>
      <w:r>
        <w:rPr>
          <w:rFonts w:ascii="Arial" w:eastAsia="Arial" w:hAnsi="Arial" w:cs="Arial"/>
          <w:color w:val="000000"/>
        </w:rPr>
        <w:t>Endepandans</w:t>
      </w:r>
      <w:proofErr w:type="spellEnd"/>
      <w:r>
        <w:rPr>
          <w:rFonts w:ascii="Arial" w:eastAsia="Arial" w:hAnsi="Arial" w:cs="Arial"/>
          <w:color w:val="000000"/>
        </w:rPr>
        <w:t xml:space="preserve"> </w:t>
      </w:r>
      <w:proofErr w:type="spellStart"/>
      <w:r>
        <w:rPr>
          <w:rFonts w:ascii="Arial" w:eastAsia="Arial" w:hAnsi="Arial" w:cs="Arial"/>
          <w:color w:val="000000"/>
        </w:rPr>
        <w:t>Dayiti</w:t>
      </w:r>
      <w:proofErr w:type="spellEnd"/>
      <w:r>
        <w:rPr>
          <w:rFonts w:ascii="Arial" w:eastAsia="Arial" w:hAnsi="Arial" w:cs="Arial"/>
          <w:color w:val="000000"/>
        </w:rPr>
        <w:t>, Collection Richard Barbot.</w:t>
      </w:r>
    </w:p>
    <w:p w14:paraId="520A9AEC"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193B0797" w14:textId="396BD5E0"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banknote with writing in French and a portrait of a person in military uniform.]</w:t>
      </w:r>
    </w:p>
    <w:p w14:paraId="00000027"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6EC57DB6" wp14:editId="2974B0BF">
            <wp:extent cx="5732145" cy="7564120"/>
            <wp:effectExtent l="0" t="0" r="0" b="0"/>
            <wp:docPr id="1808690115" name="image10.jpg" descr="A painting of a person in a blue uniform holding a rif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painting of a person in a blue uniform holding a rifle&#10;&#10;Description automatically generated"/>
                    <pic:cNvPicPr preferRelativeResize="0"/>
                  </pic:nvPicPr>
                  <pic:blipFill>
                    <a:blip r:embed="rId21"/>
                    <a:srcRect/>
                    <a:stretch>
                      <a:fillRect/>
                    </a:stretch>
                  </pic:blipFill>
                  <pic:spPr>
                    <a:xfrm>
                      <a:off x="0" y="0"/>
                      <a:ext cx="5732145" cy="7564120"/>
                    </a:xfrm>
                    <a:prstGeom prst="rect">
                      <a:avLst/>
                    </a:prstGeom>
                    <a:ln/>
                  </pic:spPr>
                </pic:pic>
              </a:graphicData>
            </a:graphic>
          </wp:inline>
        </w:drawing>
      </w:r>
    </w:p>
    <w:p w14:paraId="00000028"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7. Richard Barbot, </w:t>
      </w:r>
      <w:r>
        <w:rPr>
          <w:i/>
          <w:color w:val="000000"/>
        </w:rPr>
        <w:t xml:space="preserve">Sanité </w:t>
      </w:r>
      <w:proofErr w:type="spellStart"/>
      <w:r>
        <w:rPr>
          <w:i/>
          <w:color w:val="000000"/>
        </w:rPr>
        <w:t>Bélair</w:t>
      </w:r>
      <w:proofErr w:type="spellEnd"/>
      <w:r>
        <w:rPr>
          <w:rFonts w:ascii="Arial" w:eastAsia="Arial" w:hAnsi="Arial" w:cs="Arial"/>
          <w:color w:val="000000"/>
        </w:rPr>
        <w:t xml:space="preserve"> (2019). Acrylic and oil on canvas, 30 x 40 in. © Richard Barbot.</w:t>
      </w:r>
    </w:p>
    <w:p w14:paraId="00000029"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157CFE79" w14:textId="48EACB48" w:rsidR="00E242F8" w:rsidRDefault="00E242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rFonts w:ascii="Arial" w:eastAsia="Arial" w:hAnsi="Arial" w:cs="Arial"/>
          <w:color w:val="000000"/>
        </w:rPr>
        <w:t>[Figure description/alt text: A painting of a person in military uniform, holding a rifle.]</w:t>
      </w:r>
    </w:p>
    <w:p w14:paraId="0000002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lastRenderedPageBreak/>
        <w:t xml:space="preserve">An abundance of similar dialogic exchanges, across the </w:t>
      </w:r>
      <w:proofErr w:type="spellStart"/>
      <w:r>
        <w:rPr>
          <w:i/>
        </w:rPr>
        <w:t>Fanm</w:t>
      </w:r>
      <w:proofErr w:type="spellEnd"/>
      <w:r>
        <w:rPr>
          <w:i/>
        </w:rPr>
        <w:t xml:space="preserve"> </w:t>
      </w:r>
      <w:proofErr w:type="spellStart"/>
      <w:r>
        <w:rPr>
          <w:i/>
        </w:rPr>
        <w:t>Rebèl</w:t>
      </w:r>
      <w:proofErr w:type="spellEnd"/>
      <w:r>
        <w:t xml:space="preserve"> </w:t>
      </w:r>
      <w:proofErr w:type="spellStart"/>
      <w:r>
        <w:t>kolektif</w:t>
      </w:r>
      <w:proofErr w:type="spellEnd"/>
      <w:r>
        <w:t xml:space="preserve"> (both online and offline) have expanded its possibilities as a resource and as a site of further interaction, exchange and pedagogy. In his class on “</w:t>
      </w:r>
      <w:proofErr w:type="spellStart"/>
      <w:r>
        <w:t>Repozwa</w:t>
      </w:r>
      <w:proofErr w:type="spellEnd"/>
      <w:r>
        <w:t xml:space="preserve"> and Repositories: Mourning in Haitian Literature,” for example, longstanding network collaborator Nathan Dize used the site with his students at Oberlin College to think about how images of women could be conjured (or assembled) from literary fragments. In turn, his students used some of the images, especially artworks by Brintle and Barbot, to create their own imaginative responses on this theme </w:t>
      </w:r>
      <w:r>
        <w:rPr>
          <w:b/>
        </w:rPr>
        <w:t>(Dize, 2024)</w:t>
      </w:r>
      <w:r>
        <w:t xml:space="preserve">. While the interactions and exchanges that have shaped </w:t>
      </w:r>
      <w:proofErr w:type="spellStart"/>
      <w:r>
        <w:rPr>
          <w:i/>
        </w:rPr>
        <w:t>Fanm</w:t>
      </w:r>
      <w:proofErr w:type="spellEnd"/>
      <w:r>
        <w:rPr>
          <w:i/>
        </w:rPr>
        <w:t xml:space="preserve"> </w:t>
      </w:r>
      <w:proofErr w:type="spellStart"/>
      <w:r>
        <w:rPr>
          <w:i/>
        </w:rPr>
        <w:t>Rebèl</w:t>
      </w:r>
      <w:r>
        <w:t>’s</w:t>
      </w:r>
      <w:proofErr w:type="spellEnd"/>
      <w:r>
        <w:t xml:space="preserve"> growth as a multimodal project have inevitably strengthened its</w:t>
      </w:r>
      <w:r>
        <w:rPr>
          <w:i/>
        </w:rPr>
        <w:t xml:space="preserve"> </w:t>
      </w:r>
      <w:r>
        <w:t xml:space="preserve">network, interactions with its dialogic and pedagogic content have also thus fed into new forms of </w:t>
      </w:r>
      <w:proofErr w:type="spellStart"/>
      <w:r>
        <w:t>rasanblaj</w:t>
      </w:r>
      <w:proofErr w:type="spellEnd"/>
      <w:r>
        <w:t xml:space="preserve"> and network-formation. In this sense, </w:t>
      </w:r>
      <w:proofErr w:type="spellStart"/>
      <w:r>
        <w:rPr>
          <w:i/>
        </w:rPr>
        <w:t>Fanm</w:t>
      </w:r>
      <w:proofErr w:type="spellEnd"/>
      <w:r>
        <w:rPr>
          <w:i/>
        </w:rPr>
        <w:t xml:space="preserve"> </w:t>
      </w:r>
      <w:proofErr w:type="spellStart"/>
      <w:r>
        <w:rPr>
          <w:i/>
        </w:rPr>
        <w:t>Rebèl</w:t>
      </w:r>
      <w:proofErr w:type="spellEnd"/>
      <w:r>
        <w:rPr>
          <w:i/>
        </w:rPr>
        <w:t xml:space="preserve"> </w:t>
      </w:r>
      <w:r>
        <w:t xml:space="preserve">is not only a </w:t>
      </w:r>
      <w:proofErr w:type="spellStart"/>
      <w:proofErr w:type="gramStart"/>
      <w:r>
        <w:t>kolektif</w:t>
      </w:r>
      <w:proofErr w:type="spellEnd"/>
      <w:r>
        <w:t xml:space="preserve"> in its own right, but</w:t>
      </w:r>
      <w:proofErr w:type="gramEnd"/>
      <w:r>
        <w:t xml:space="preserve"> a point of convergence for others navigating imaginative pathways for the reassembly of Haiti’s revolutionary histories. </w:t>
      </w:r>
    </w:p>
    <w:p w14:paraId="0000002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Though its mission has been to create assemblages through community interaction and provide space of imaginative and pedagogic connection, </w:t>
      </w:r>
      <w:proofErr w:type="spellStart"/>
      <w:r>
        <w:rPr>
          <w:i/>
        </w:rPr>
        <w:t>Fanm</w:t>
      </w:r>
      <w:proofErr w:type="spellEnd"/>
      <w:r>
        <w:rPr>
          <w:i/>
        </w:rPr>
        <w:t xml:space="preserve"> </w:t>
      </w:r>
      <w:proofErr w:type="spellStart"/>
      <w:r>
        <w:rPr>
          <w:i/>
        </w:rPr>
        <w:t>Rebèl</w:t>
      </w:r>
      <w:proofErr w:type="spellEnd"/>
      <w:r>
        <w:t xml:space="preserve"> has benefited from being connect</w:t>
      </w:r>
      <w:sdt>
        <w:sdtPr>
          <w:tag w:val="goog_rdk_24"/>
          <w:id w:val="1945893171"/>
        </w:sdtPr>
        <w:sdtContent>
          <w:commentRangeStart w:id="24"/>
        </w:sdtContent>
      </w:sdt>
      <w:r>
        <w:rPr>
          <w:i/>
        </w:rPr>
        <w:t>ed</w:t>
      </w:r>
      <w:commentRangeEnd w:id="24"/>
      <w:r>
        <w:commentReference w:id="24"/>
      </w:r>
      <w:r>
        <w:t xml:space="preserve"> with other established communities and </w:t>
      </w:r>
      <w:proofErr w:type="spellStart"/>
      <w:r>
        <w:t>kolektifs</w:t>
      </w:r>
      <w:proofErr w:type="spellEnd"/>
      <w:r>
        <w:t xml:space="preserve">. The most celebrated achievements of the project owe a debt to inter-community collaboration, especially with the Haitian Chamber of Commerce in Great Britain, the Knowledge Project (formerly the Haitian Heritage Group, a charity that aims to “build legacies for youth” from a foundation of cultural pride in the UK), Black Butterfly (a Black heritage, wellbeing and social justice </w:t>
      </w:r>
      <w:proofErr w:type="spellStart"/>
      <w:r>
        <w:t>organisation</w:t>
      </w:r>
      <w:proofErr w:type="spellEnd"/>
      <w:r>
        <w:t xml:space="preserve"> based in the UK town of Hastings), the Haiti Support Group (a UK-based advocacy </w:t>
      </w:r>
      <w:proofErr w:type="spellStart"/>
      <w:r>
        <w:t>organisation</w:t>
      </w:r>
      <w:proofErr w:type="spellEnd"/>
      <w:r>
        <w:t xml:space="preserve"> for Haiti) and to generous colleagues within the international Haitian Studies, Haitian and Haitian diaspora communities. The collective force of will and spirit of mutual support and care across these communities has highlighted the centrality of these values at their point of intersection, which has brought into being two blue heritage plaques (one of which was supported by a Crowdfunder promoted across these various networks) and a YouTube documentary that has received close to 250,000 views. </w:t>
      </w:r>
    </w:p>
    <w:p w14:paraId="0000002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Moreover, the importance of connections and collaborations with other likeminded digital communities that span the terrain of Haitian and Black Atlantic Studies, such as Siobhan </w:t>
      </w:r>
      <w:proofErr w:type="spellStart"/>
      <w:r>
        <w:t>Meï</w:t>
      </w:r>
      <w:proofErr w:type="spellEnd"/>
      <w:r>
        <w:t xml:space="preserve"> and Jonathan Michael Square’s </w:t>
      </w:r>
      <w:r>
        <w:rPr>
          <w:i/>
        </w:rPr>
        <w:t xml:space="preserve">Rendering Revolution: Sartorial Approaches to Haitian History </w:t>
      </w:r>
      <w:r>
        <w:t xml:space="preserve">project, cannot be overstated. As a project that lives almost exclusively on Instagram, supporting Square’s belief “in the power of social media as a platform for radical pedagogy” </w:t>
      </w:r>
      <w:r>
        <w:rPr>
          <w:b/>
        </w:rPr>
        <w:t>(Square, “Network”)</w:t>
      </w:r>
      <w:r>
        <w:t>,</w:t>
      </w:r>
      <w:r>
        <w:rPr>
          <w:b/>
        </w:rPr>
        <w:t xml:space="preserve"> </w:t>
      </w:r>
      <w:r>
        <w:rPr>
          <w:i/>
        </w:rPr>
        <w:t>Rendering Revolution</w:t>
      </w:r>
      <w:r>
        <w:t xml:space="preserve"> represents “a queer, bilingual, feminist experiment in digital interdisciplinary scholarship that uses the lens of fashion and material culture to trace the aesthetic, social, and political reverberations of the Haitian Revolution as a world-historical moment” </w:t>
      </w:r>
      <w:r>
        <w:rPr>
          <w:b/>
        </w:rPr>
        <w:t>(</w:t>
      </w:r>
      <w:proofErr w:type="spellStart"/>
      <w:r>
        <w:rPr>
          <w:b/>
        </w:rPr>
        <w:t>Meï</w:t>
      </w:r>
      <w:proofErr w:type="spellEnd"/>
      <w:r>
        <w:rPr>
          <w:b/>
        </w:rPr>
        <w:t xml:space="preserve"> and Square, “About”)</w:t>
      </w:r>
      <w:r>
        <w:t xml:space="preserve">. Replicating a model of digital curatorship sophisticatedly </w:t>
      </w:r>
      <w:proofErr w:type="gramStart"/>
      <w:r>
        <w:t>honed in</w:t>
      </w:r>
      <w:proofErr w:type="gramEnd"/>
      <w:r>
        <w:t xml:space="preserve"> Square’s constellatory project </w:t>
      </w:r>
      <w:r>
        <w:rPr>
          <w:i/>
        </w:rPr>
        <w:t xml:space="preserve">Fashioning the Self in Slavery and Freedom </w:t>
      </w:r>
      <w:r>
        <w:rPr>
          <w:b/>
        </w:rPr>
        <w:t>(Square, Fashioning the Self)</w:t>
      </w:r>
      <w:r>
        <w:t xml:space="preserve">, </w:t>
      </w:r>
      <w:r>
        <w:rPr>
          <w:i/>
        </w:rPr>
        <w:t xml:space="preserve">Rendering Revolution </w:t>
      </w:r>
      <w:r>
        <w:t xml:space="preserve">operates largely across Instagram (using the wider Meta infrastructure for dissemination). Additionally, it harnesses </w:t>
      </w:r>
      <w:proofErr w:type="gramStart"/>
      <w:r>
        <w:t>a number of</w:t>
      </w:r>
      <w:proofErr w:type="gramEnd"/>
      <w:r>
        <w:t xml:space="preserve"> digital communication channels that are free at the point of use (including Google Workspace and </w:t>
      </w:r>
      <w:proofErr w:type="spellStart"/>
      <w:r>
        <w:t>Whatsapp</w:t>
      </w:r>
      <w:proofErr w:type="spellEnd"/>
      <w:r>
        <w:t xml:space="preserve">) to </w:t>
      </w:r>
      <w:proofErr w:type="spellStart"/>
      <w:r>
        <w:t>mobilise</w:t>
      </w:r>
      <w:proofErr w:type="spellEnd"/>
      <w:r>
        <w:t xml:space="preserve"> its network of collaborators and translators. In this way, </w:t>
      </w:r>
      <w:r>
        <w:rPr>
          <w:i/>
        </w:rPr>
        <w:t>Rendering Revolution</w:t>
      </w:r>
      <w:r>
        <w:t xml:space="preserve"> has an agility and inclusivity as a truly collaborative and constantly evolving project that </w:t>
      </w:r>
      <w:proofErr w:type="spellStart"/>
      <w:r>
        <w:t>centres</w:t>
      </w:r>
      <w:proofErr w:type="spellEnd"/>
      <w:r>
        <w:t xml:space="preserve"> the ethos of the </w:t>
      </w:r>
      <w:proofErr w:type="spellStart"/>
      <w:r>
        <w:t>lakou</w:t>
      </w:r>
      <w:proofErr w:type="spellEnd"/>
      <w:r>
        <w:t xml:space="preserve">. It also provides a blueprint for how digital humanities projects might elude the subscription and hosting fees and intensive and time-consuming individual </w:t>
      </w:r>
      <w:proofErr w:type="spellStart"/>
      <w:r>
        <w:t>labour</w:t>
      </w:r>
      <w:proofErr w:type="spellEnd"/>
      <w:r>
        <w:t xml:space="preserve"> of </w:t>
      </w:r>
      <w:proofErr w:type="gramStart"/>
      <w:r>
        <w:t>purposely-curated</w:t>
      </w:r>
      <w:proofErr w:type="gramEnd"/>
      <w:r>
        <w:t xml:space="preserve"> research and pedagogical websites. As a bilingual initiative that relies on a network of paid translators (who ensure that its </w:t>
      </w:r>
      <w:r>
        <w:lastRenderedPageBreak/>
        <w:t xml:space="preserve">English-language content is also accessible in Haitian </w:t>
      </w:r>
      <w:proofErr w:type="spellStart"/>
      <w:r>
        <w:t>Kreyòl</w:t>
      </w:r>
      <w:proofErr w:type="spellEnd"/>
      <w:r>
        <w:t>), its ability to keep pace with its own rapid tempo is invariably contingent: curating accessible multilingual content and upholding its ethos of “</w:t>
      </w:r>
      <w:proofErr w:type="spellStart"/>
      <w:r>
        <w:t>renumerat</w:t>
      </w:r>
      <w:proofErr w:type="spellEnd"/>
      <w:r>
        <w:t>[</w:t>
      </w:r>
      <w:proofErr w:type="spellStart"/>
      <w:r>
        <w:t>ing</w:t>
      </w:r>
      <w:proofErr w:type="spellEnd"/>
      <w:r>
        <w:t xml:space="preserve">] translators whose intellectual and creative work is so often devalued and </w:t>
      </w:r>
      <w:proofErr w:type="spellStart"/>
      <w:r>
        <w:t>invisibilized</w:t>
      </w:r>
      <w:proofErr w:type="spellEnd"/>
      <w:r>
        <w:t xml:space="preserve">” </w:t>
      </w:r>
      <w:r>
        <w:rPr>
          <w:b/>
        </w:rPr>
        <w:t>(</w:t>
      </w:r>
      <w:proofErr w:type="spellStart"/>
      <w:r>
        <w:rPr>
          <w:b/>
        </w:rPr>
        <w:t>Meï</w:t>
      </w:r>
      <w:proofErr w:type="spellEnd"/>
      <w:r>
        <w:rPr>
          <w:b/>
        </w:rPr>
        <w:t>, “Mount Holyoke,” 2020)</w:t>
      </w:r>
      <w:r>
        <w:t>, for example, would not be possible without capital of any kind.</w:t>
      </w:r>
      <w:r>
        <w:rPr>
          <w:vertAlign w:val="superscript"/>
        </w:rPr>
        <w:footnoteReference w:id="5"/>
      </w:r>
      <w:r>
        <w:t xml:space="preserve"> Nevertheless, its prolific early growth </w:t>
      </w:r>
      <w:sdt>
        <w:sdtPr>
          <w:tag w:val="goog_rdk_25"/>
          <w:id w:val="142074925"/>
        </w:sdtPr>
        <w:sdtContent>
          <w:commentRangeStart w:id="25"/>
        </w:sdtContent>
      </w:sdt>
      <w:r w:rsidRPr="00E5747B">
        <w:rPr>
          <w:iCs/>
        </w:rPr>
        <w:t>as</w:t>
      </w:r>
      <w:commentRangeEnd w:id="25"/>
      <w:r w:rsidRPr="00E5747B">
        <w:rPr>
          <w:iCs/>
        </w:rPr>
        <w:commentReference w:id="25"/>
      </w:r>
      <w:r>
        <w:rPr>
          <w:i/>
        </w:rPr>
        <w:t xml:space="preserve"> </w:t>
      </w:r>
      <w:r>
        <w:t xml:space="preserve">a bilingual project has undoubtedly helped to </w:t>
      </w:r>
      <w:proofErr w:type="spellStart"/>
      <w:r>
        <w:t>galvanise</w:t>
      </w:r>
      <w:proofErr w:type="spellEnd"/>
      <w:r>
        <w:t xml:space="preserve"> interconnected communities and ensure its visibility for those whom it was designed to reach, especially people in Haiti and across the diaspora. </w:t>
      </w:r>
    </w:p>
    <w:p w14:paraId="0000002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Its conception by </w:t>
      </w:r>
      <w:proofErr w:type="spellStart"/>
      <w:r>
        <w:t>Meï</w:t>
      </w:r>
      <w:proofErr w:type="spellEnd"/>
      <w:r>
        <w:t xml:space="preserve"> and Square as a truly collaborative and co-curated resource, fortified by their original “Call for Contributors and Collaborators” on </w:t>
      </w:r>
      <w:r>
        <w:rPr>
          <w:i/>
        </w:rPr>
        <w:t>H-Haiti</w:t>
      </w:r>
      <w:r>
        <w:t xml:space="preserve"> </w:t>
      </w:r>
      <w:r>
        <w:rPr>
          <w:b/>
        </w:rPr>
        <w:t>(</w:t>
      </w:r>
      <w:proofErr w:type="spellStart"/>
      <w:r>
        <w:rPr>
          <w:b/>
        </w:rPr>
        <w:t>Meï</w:t>
      </w:r>
      <w:proofErr w:type="spellEnd"/>
      <w:r>
        <w:rPr>
          <w:b/>
        </w:rPr>
        <w:t>, “Call for Contributors,” 2020)</w:t>
      </w:r>
      <w:r>
        <w:t xml:space="preserve">, also raised the stakes for digital humanities offerings often established across small communities of research collaborators and in isolation by bridging gaps </w:t>
      </w:r>
      <w:sdt>
        <w:sdtPr>
          <w:tag w:val="goog_rdk_26"/>
          <w:id w:val="-978496779"/>
        </w:sdtPr>
        <w:sdtContent>
          <w:commentRangeStart w:id="26"/>
        </w:sdtContent>
      </w:sdt>
      <w:r>
        <w:rPr>
          <w:i/>
        </w:rPr>
        <w:t>across</w:t>
      </w:r>
      <w:commentRangeEnd w:id="26"/>
      <w:r>
        <w:commentReference w:id="26"/>
      </w:r>
      <w:r>
        <w:t xml:space="preserve"> communities. Most importantly, </w:t>
      </w:r>
      <w:r>
        <w:rPr>
          <w:i/>
        </w:rPr>
        <w:t>Rendering Revolution</w:t>
      </w:r>
      <w:r>
        <w:t xml:space="preserve">, and the dynamic, agile, interactive and inclusive efforts of Meï and Square in steering the project, expanded </w:t>
      </w:r>
      <w:proofErr w:type="spellStart"/>
      <w:r>
        <w:rPr>
          <w:i/>
        </w:rPr>
        <w:t>Fanm</w:t>
      </w:r>
      <w:proofErr w:type="spellEnd"/>
      <w:r>
        <w:rPr>
          <w:i/>
        </w:rPr>
        <w:t xml:space="preserve"> </w:t>
      </w:r>
      <w:proofErr w:type="spellStart"/>
      <w:r>
        <w:rPr>
          <w:i/>
        </w:rPr>
        <w:t>Rebèl</w:t>
      </w:r>
      <w:r>
        <w:t>’s</w:t>
      </w:r>
      <w:proofErr w:type="spellEnd"/>
      <w:r>
        <w:t xml:space="preserve"> vision, demonstrating how it could operate with a communal, </w:t>
      </w:r>
      <w:proofErr w:type="spellStart"/>
      <w:r>
        <w:t>lakou</w:t>
      </w:r>
      <w:proofErr w:type="spellEnd"/>
      <w:r>
        <w:t xml:space="preserve"> ethos and exist as a series of imprints (or as a constellated resource beyond the website as it was initially conceived)—on YouTube, on Instagram, in various material forms and in conversation and collaboration with other projects and communities.</w:t>
      </w:r>
      <w:r>
        <w:rPr>
          <w:b/>
        </w:rPr>
        <w:t xml:space="preserve"> </w:t>
      </w:r>
      <w:r>
        <w:t xml:space="preserve">It also reinforced the importance of multilingual access. Through </w:t>
      </w:r>
      <w:r>
        <w:rPr>
          <w:i/>
        </w:rPr>
        <w:t>Rendering Revolution</w:t>
      </w:r>
      <w:r>
        <w:t xml:space="preserve">’s network of translators, and with the assistance of Danielle Dorvil in particular, I was able to build </w:t>
      </w:r>
      <w:proofErr w:type="spellStart"/>
      <w:r>
        <w:t>localised</w:t>
      </w:r>
      <w:proofErr w:type="spellEnd"/>
      <w:r>
        <w:t xml:space="preserve"> content into the website to ensure that much of the self-authored and curated content that I had painstakingly added to </w:t>
      </w:r>
      <w:proofErr w:type="spellStart"/>
      <w:r>
        <w:rPr>
          <w:i/>
        </w:rPr>
        <w:t>Fanm</w:t>
      </w:r>
      <w:proofErr w:type="spellEnd"/>
      <w:r>
        <w:rPr>
          <w:i/>
        </w:rPr>
        <w:t xml:space="preserve"> </w:t>
      </w:r>
      <w:proofErr w:type="spellStart"/>
      <w:r>
        <w:rPr>
          <w:i/>
        </w:rPr>
        <w:t>Rebèl</w:t>
      </w:r>
      <w:proofErr w:type="spellEnd"/>
      <w:r>
        <w:t xml:space="preserve"> during the first wave of COVID-19 lockdowns was also accessible in Haitian </w:t>
      </w:r>
      <w:proofErr w:type="spellStart"/>
      <w:r>
        <w:t>Kreyòl</w:t>
      </w:r>
      <w:proofErr w:type="spellEnd"/>
      <w:r>
        <w:t>.</w:t>
      </w:r>
      <w:r>
        <w:rPr>
          <w:b/>
        </w:rPr>
        <w:t xml:space="preserve"> </w:t>
      </w:r>
      <w:r>
        <w:t xml:space="preserve">As an eager early respondent to </w:t>
      </w:r>
      <w:proofErr w:type="spellStart"/>
      <w:r>
        <w:t>Meï</w:t>
      </w:r>
      <w:proofErr w:type="spellEnd"/>
      <w:r>
        <w:t xml:space="preserve"> and Square’s call on </w:t>
      </w:r>
      <w:r>
        <w:rPr>
          <w:i/>
        </w:rPr>
        <w:t>H-Haiti</w:t>
      </w:r>
      <w:r>
        <w:t xml:space="preserve"> (and as an ongoing though admittedly infrequent collaborator), I have </w:t>
      </w:r>
      <w:proofErr w:type="spellStart"/>
      <w:r>
        <w:t>endeavoured</w:t>
      </w:r>
      <w:proofErr w:type="spellEnd"/>
      <w:r>
        <w:t xml:space="preserve"> to support the aims of our intimately enmeshed communities </w:t>
      </w:r>
      <w:proofErr w:type="spellStart"/>
      <w:r>
        <w:t>centring</w:t>
      </w:r>
      <w:proofErr w:type="spellEnd"/>
      <w:r>
        <w:t xml:space="preserve"> artistic imagination and material culture. To this end, I have curated posts (and was generously solicited to author the inaugural Instagram post featuring Patricia Brintle’s 2011 painting of Catherine Flon), supported grant applications, and attended virtual </w:t>
      </w:r>
      <w:proofErr w:type="gramStart"/>
      <w:r>
        <w:t>meet-ups</w:t>
      </w:r>
      <w:proofErr w:type="gramEnd"/>
      <w:r>
        <w:t xml:space="preserve"> with collaborators across multiple time zones and languages. Our combined vision for inclusive and accessible spaces that de-</w:t>
      </w:r>
      <w:proofErr w:type="spellStart"/>
      <w:r>
        <w:t>centre</w:t>
      </w:r>
      <w:proofErr w:type="spellEnd"/>
      <w:r>
        <w:t xml:space="preserve"> colonialist texts and androcentric perspectives and spotlight the </w:t>
      </w:r>
      <w:proofErr w:type="gramStart"/>
      <w:r>
        <w:t>often occluded</w:t>
      </w:r>
      <w:proofErr w:type="gramEnd"/>
      <w:r>
        <w:t xml:space="preserve"> stories of marginal figures through the creation of alternative archives, has been mutually generative and sustaining, emboldening and empowering our aspirations for what these assemblages might become.</w:t>
      </w:r>
    </w:p>
    <w:p w14:paraId="0000002E" w14:textId="77777777" w:rsidR="00C0257D" w:rsidRDefault="00000000">
      <w:pPr>
        <w:pStyle w:val="Heading2"/>
      </w:pPr>
      <w:r>
        <w:t xml:space="preserve">Access, Ephemerality and Commemoration: Digital and Material Imprints of </w:t>
      </w:r>
      <w:proofErr w:type="spellStart"/>
      <w:r>
        <w:t>Fanm</w:t>
      </w:r>
      <w:proofErr w:type="spellEnd"/>
      <w:r>
        <w:t xml:space="preserve"> </w:t>
      </w:r>
      <w:proofErr w:type="spellStart"/>
      <w:r>
        <w:t>Rebèl</w:t>
      </w:r>
      <w:proofErr w:type="spellEnd"/>
    </w:p>
    <w:p w14:paraId="0000002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Conversations across an expanding </w:t>
      </w:r>
      <w:proofErr w:type="spellStart"/>
      <w:r>
        <w:t>kolektif</w:t>
      </w:r>
      <w:proofErr w:type="spellEnd"/>
      <w:r>
        <w:t xml:space="preserve"> also created opportunities for innovation at the intersection of digital and material worlds, leading to various constellated material and digital “imprints” of </w:t>
      </w:r>
      <w:proofErr w:type="spellStart"/>
      <w:r>
        <w:rPr>
          <w:i/>
        </w:rPr>
        <w:t>Fanm</w:t>
      </w:r>
      <w:proofErr w:type="spellEnd"/>
      <w:r>
        <w:rPr>
          <w:i/>
        </w:rPr>
        <w:t xml:space="preserve"> </w:t>
      </w:r>
      <w:proofErr w:type="spellStart"/>
      <w:r>
        <w:rPr>
          <w:i/>
        </w:rPr>
        <w:t>Rebèl</w:t>
      </w:r>
      <w:proofErr w:type="spellEnd"/>
      <w:r>
        <w:t xml:space="preserve"> (or new forms of </w:t>
      </w:r>
      <w:proofErr w:type="spellStart"/>
      <w:r>
        <w:t>rasanblaj</w:t>
      </w:r>
      <w:proofErr w:type="spellEnd"/>
      <w:r>
        <w:t xml:space="preserve">). Conceived with the objective of permanence (or near-permanence) in mind, these imprints have manifested in several public heritage projects (the installation of two blue heritage plaques commemorating Marie-Louise Christophe and her daughters’ residency in Britain and a panel documenting her </w:t>
      </w:r>
      <w:r>
        <w:lastRenderedPageBreak/>
        <w:t xml:space="preserve">connection to the “Story of Hastings” at the Hastings Museum and Art Gallery), and a number of digitally-conceived outputs (including reconstructions and recordings of music from the Court of Christophe and the short documentary film </w:t>
      </w:r>
      <w:r>
        <w:rPr>
          <w:i/>
        </w:rPr>
        <w:t>Marie-Louise Christophe: A Haitian Queen in Great Britain</w:t>
      </w:r>
      <w:r>
        <w:t xml:space="preserve">—all of which have been published on YouTube). In essence, these various constellations and the circumstantially responsive and collaboratively conceived forms that they took were exercises in what Alan Rice </w:t>
      </w:r>
      <w:r>
        <w:rPr>
          <w:b/>
        </w:rPr>
        <w:t>(2010, pp. 15-16)</w:t>
      </w:r>
      <w:r>
        <w:t xml:space="preserve"> has described as “guerilla </w:t>
      </w:r>
      <w:proofErr w:type="spellStart"/>
      <w:r>
        <w:t>memorialisation</w:t>
      </w:r>
      <w:proofErr w:type="spellEnd"/>
      <w:r>
        <w:t>,” representing an attempt to “</w:t>
      </w:r>
      <w:proofErr w:type="spellStart"/>
      <w:r>
        <w:t>interven</w:t>
      </w:r>
      <w:proofErr w:type="spellEnd"/>
      <w:r>
        <w:t xml:space="preserve">[e]” through engaged praxis, and, above all, through forms of </w:t>
      </w:r>
      <w:proofErr w:type="spellStart"/>
      <w:r>
        <w:t>rasanblaj</w:t>
      </w:r>
      <w:proofErr w:type="spellEnd"/>
      <w:r>
        <w:t xml:space="preserve">, to extend the reach of </w:t>
      </w:r>
      <w:proofErr w:type="spellStart"/>
      <w:r>
        <w:rPr>
          <w:i/>
        </w:rPr>
        <w:t>Fanm</w:t>
      </w:r>
      <w:proofErr w:type="spellEnd"/>
      <w:r>
        <w:rPr>
          <w:i/>
        </w:rPr>
        <w:t xml:space="preserve"> </w:t>
      </w:r>
      <w:proofErr w:type="spellStart"/>
      <w:r>
        <w:rPr>
          <w:i/>
        </w:rPr>
        <w:t>Rebèl</w:t>
      </w:r>
      <w:proofErr w:type="spellEnd"/>
      <w:r>
        <w:t xml:space="preserve"> and to make the histories of the women at its core more visible and accessible.</w:t>
      </w:r>
      <w:r>
        <w:rPr>
          <w:b/>
        </w:rPr>
        <w:t xml:space="preserve"> </w:t>
      </w:r>
    </w:p>
    <w:p w14:paraId="0000003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In grappling with the complex “reality of loss” in the digital humanities </w:t>
      </w:r>
      <w:r>
        <w:rPr>
          <w:b/>
        </w:rPr>
        <w:t>(Donaldson, p. 20)</w:t>
      </w:r>
      <w:r>
        <w:t xml:space="preserve">, I </w:t>
      </w:r>
      <w:proofErr w:type="spellStart"/>
      <w:r>
        <w:t>recognised</w:t>
      </w:r>
      <w:proofErr w:type="spellEnd"/>
      <w:r>
        <w:t xml:space="preserve"> early that </w:t>
      </w:r>
      <w:proofErr w:type="spellStart"/>
      <w:r>
        <w:rPr>
          <w:i/>
        </w:rPr>
        <w:t>Fanm</w:t>
      </w:r>
      <w:proofErr w:type="spellEnd"/>
      <w:r>
        <w:rPr>
          <w:i/>
        </w:rPr>
        <w:t xml:space="preserve"> </w:t>
      </w:r>
      <w:proofErr w:type="spellStart"/>
      <w:r>
        <w:rPr>
          <w:i/>
        </w:rPr>
        <w:t>Rebèl</w:t>
      </w:r>
      <w:r>
        <w:t>’s</w:t>
      </w:r>
      <w:proofErr w:type="spellEnd"/>
      <w:r>
        <w:t xml:space="preserve"> existence as a digital humanities resource might only ever be temporal. To circumvent threats of ephemerality, I intended to create </w:t>
      </w:r>
      <w:hyperlink r:id="rId22">
        <w:r w:rsidR="00C0257D">
          <w:rPr>
            <w:color w:val="0067BF"/>
            <w:u w:val="single"/>
          </w:rPr>
          <w:t>fanmrebel.com</w:t>
        </w:r>
      </w:hyperlink>
      <w:r>
        <w:t xml:space="preserve"> as a hub or portal for accessing resources that were clustered across various other platforms. I envisioned a digital ecosystem (integrating content across platforms such as Flickr, Instagram and YouTube) that would facilitate a model of resilient digital curation, inspired by digital archiving projects advanced by the likes of the Smithsonian, the British Library, Royal Museums Greenwich and other heritage institutions that made curated content and archival collections publicly accessible and used forms of crowdsourcing to collate and expand digital exhibition spaces to create a digital commons. Given the limits of my own digital literacy (and the integration limits of the Squarespace platform that I had used to build fanmrebel.com), my grand ambitions for a “constellated” and co-curated resource were stymied. In the earliest days of the project, Squarespace did not have an aesthetically engaging integration model that would allow me to build a compelling gallery. Moreover, such an integration would also prohibit me from building </w:t>
      </w:r>
      <w:proofErr w:type="spellStart"/>
      <w:r>
        <w:t>localised</w:t>
      </w:r>
      <w:proofErr w:type="spellEnd"/>
      <w:r>
        <w:t xml:space="preserve"> content into the website framework that would transform the curated experience for users who wished to access that content in </w:t>
      </w:r>
      <w:proofErr w:type="spellStart"/>
      <w:r>
        <w:t>Kreyòl</w:t>
      </w:r>
      <w:proofErr w:type="spellEnd"/>
      <w:r>
        <w:t>.</w:t>
      </w:r>
      <w:r>
        <w:rPr>
          <w:b/>
        </w:rPr>
        <w:t xml:space="preserve"> </w:t>
      </w:r>
      <w:r>
        <w:t xml:space="preserve">Using Squarespace was therefore crucial to achieving a </w:t>
      </w:r>
      <w:proofErr w:type="gramStart"/>
      <w:r>
        <w:t>visually-engaging</w:t>
      </w:r>
      <w:proofErr w:type="gramEnd"/>
      <w:r>
        <w:t xml:space="preserve"> multilingual </w:t>
      </w:r>
      <w:proofErr w:type="gramStart"/>
      <w:r>
        <w:t>platform, but</w:t>
      </w:r>
      <w:proofErr w:type="gramEnd"/>
      <w:r>
        <w:t xml:space="preserve"> came at the cost of relinquishing a constellated vision of clustered digital resources housed within a central digital “hub”. This </w:t>
      </w:r>
      <w:proofErr w:type="spellStart"/>
      <w:r>
        <w:t>localised</w:t>
      </w:r>
      <w:proofErr w:type="spellEnd"/>
      <w:r>
        <w:t xml:space="preserve"> platform would not be able to circumvent all threats of erasure, removal or disinvestment, as I had intended. As such, I sought ways to reproduce </w:t>
      </w:r>
      <w:proofErr w:type="spellStart"/>
      <w:r>
        <w:rPr>
          <w:i/>
        </w:rPr>
        <w:t>Fanm</w:t>
      </w:r>
      <w:proofErr w:type="spellEnd"/>
      <w:r>
        <w:rPr>
          <w:i/>
        </w:rPr>
        <w:t xml:space="preserve"> </w:t>
      </w:r>
      <w:proofErr w:type="spellStart"/>
      <w:r>
        <w:rPr>
          <w:i/>
        </w:rPr>
        <w:t>Rebèl</w:t>
      </w:r>
      <w:proofErr w:type="spellEnd"/>
      <w:r>
        <w:t xml:space="preserve"> in multiple digital and material spaces and in ways that promoted active, community engagement with the imprints it produced. Embedding mechanisms of sustainable stewardship that would allow a resource </w:t>
      </w:r>
      <w:proofErr w:type="spellStart"/>
      <w:r>
        <w:t>subsidised</w:t>
      </w:r>
      <w:proofErr w:type="spellEnd"/>
      <w:r>
        <w:t xml:space="preserve"> by time-limited grant funding to have various “afterlives” thus remained a crucial objective.</w:t>
      </w:r>
    </w:p>
    <w:p w14:paraId="0000003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Though the goal of creating sustainable and accessible legacies for </w:t>
      </w:r>
      <w:proofErr w:type="spellStart"/>
      <w:r>
        <w:rPr>
          <w:i/>
        </w:rPr>
        <w:t>Fanm</w:t>
      </w:r>
      <w:proofErr w:type="spellEnd"/>
      <w:r>
        <w:rPr>
          <w:i/>
        </w:rPr>
        <w:t xml:space="preserve"> </w:t>
      </w:r>
      <w:proofErr w:type="spellStart"/>
      <w:r>
        <w:rPr>
          <w:i/>
        </w:rPr>
        <w:t>Rebèl</w:t>
      </w:r>
      <w:proofErr w:type="spellEnd"/>
      <w:r>
        <w:t xml:space="preserve"> was embedded in its original research plan, many of its imprints emerged organically and unintentionally, in a true path-breaking and guerilla sense, in large part through the combined energies of the </w:t>
      </w:r>
      <w:proofErr w:type="spellStart"/>
      <w:r>
        <w:t>kolektif</w:t>
      </w:r>
      <w:proofErr w:type="spellEnd"/>
      <w:r>
        <w:t xml:space="preserve"> and in response to shifting circumstances surrounding the practical application of the larger research project—namely as a result of the increasing instability that </w:t>
      </w:r>
      <w:proofErr w:type="spellStart"/>
      <w:r>
        <w:t>characterised</w:t>
      </w:r>
      <w:proofErr w:type="spellEnd"/>
      <w:r>
        <w:t xml:space="preserve"> the political climate in Haiti from the point of the project’s commencement late in 2019, and the national and international shutdowns occasioned by the COVID-19 pandemic in 2020 and 2021. These factors (among others) hastened the partial </w:t>
      </w:r>
      <w:proofErr w:type="spellStart"/>
      <w:r>
        <w:t>reconceptualisation</w:t>
      </w:r>
      <w:proofErr w:type="spellEnd"/>
      <w:r>
        <w:t xml:space="preserve"> of the project and what its deployment as a “research output” might look like without access to archives. Community, conservation and legacy also became pressing priorities in the wake of these crises, which brought into sharp relief issues of inequity and endangerment, especially in relation to Haitian heritage. The devastation wrought by a fire that gutted the duomo of the Our Lady of the Immaculate Conception church at the UNESCO World Heritage site in Milot that </w:t>
      </w:r>
      <w:r>
        <w:lastRenderedPageBreak/>
        <w:t xml:space="preserve">is home to both the </w:t>
      </w:r>
      <w:proofErr w:type="spellStart"/>
      <w:r>
        <w:t>Citadelle</w:t>
      </w:r>
      <w:proofErr w:type="spellEnd"/>
      <w:r>
        <w:t xml:space="preserve"> and the ruins of the Sans Souci palace on Easter Sunday in 2020 was a clarion call to not “</w:t>
      </w:r>
      <w:proofErr w:type="spellStart"/>
      <w:r>
        <w:t>laisser</w:t>
      </w:r>
      <w:proofErr w:type="spellEnd"/>
      <w:r>
        <w:t xml:space="preserve"> </w:t>
      </w:r>
      <w:proofErr w:type="spellStart"/>
      <w:r>
        <w:t>périr</w:t>
      </w:r>
      <w:proofErr w:type="spellEnd"/>
      <w:r>
        <w:t xml:space="preserve"> dans </w:t>
      </w:r>
      <w:proofErr w:type="spellStart"/>
      <w:r>
        <w:t>l”indifférence</w:t>
      </w:r>
      <w:proofErr w:type="spellEnd"/>
      <w:r>
        <w:t xml:space="preserve">, </w:t>
      </w:r>
      <w:proofErr w:type="spellStart"/>
      <w:r>
        <w:t>ses</w:t>
      </w:r>
      <w:proofErr w:type="spellEnd"/>
      <w:r>
        <w:t xml:space="preserve"> richesses </w:t>
      </w:r>
      <w:proofErr w:type="spellStart"/>
      <w:r>
        <w:t>patrimoniales</w:t>
      </w:r>
      <w:proofErr w:type="spellEnd"/>
      <w:r>
        <w:t xml:space="preserve"> … </w:t>
      </w:r>
      <w:proofErr w:type="spellStart"/>
      <w:r>
        <w:t>symboliques</w:t>
      </w:r>
      <w:proofErr w:type="spellEnd"/>
      <w:r>
        <w:t xml:space="preserve"> de son </w:t>
      </w:r>
      <w:proofErr w:type="spellStart"/>
      <w:r>
        <w:t>éthos</w:t>
      </w:r>
      <w:proofErr w:type="spellEnd"/>
      <w:r>
        <w:t xml:space="preserve">” (let perish in indifference its patrimonial riches … symbolic of its ethos: </w:t>
      </w:r>
      <w:r>
        <w:rPr>
          <w:b/>
        </w:rPr>
        <w:t xml:space="preserve">Launay </w:t>
      </w:r>
      <w:proofErr w:type="spellStart"/>
      <w:r>
        <w:rPr>
          <w:b/>
        </w:rPr>
        <w:t>Saturné</w:t>
      </w:r>
      <w:proofErr w:type="spellEnd"/>
      <w:r>
        <w:rPr>
          <w:b/>
        </w:rPr>
        <w:t>, 2020</w:t>
      </w:r>
      <w:r>
        <w:t xml:space="preserve">), and further highlighted the importance of creating constellated “afterlives” for the </w:t>
      </w:r>
      <w:proofErr w:type="spellStart"/>
      <w:r>
        <w:rPr>
          <w:i/>
        </w:rPr>
        <w:t>Fanm</w:t>
      </w:r>
      <w:proofErr w:type="spellEnd"/>
      <w:r>
        <w:rPr>
          <w:i/>
        </w:rPr>
        <w:t xml:space="preserve"> </w:t>
      </w:r>
      <w:proofErr w:type="spellStart"/>
      <w:r>
        <w:rPr>
          <w:i/>
        </w:rPr>
        <w:t>Rebèl</w:t>
      </w:r>
      <w:proofErr w:type="spellEnd"/>
      <w:r>
        <w:rPr>
          <w:i/>
        </w:rPr>
        <w:t xml:space="preserve"> </w:t>
      </w:r>
      <w:r>
        <w:t xml:space="preserve">website. </w:t>
      </w:r>
    </w:p>
    <w:p w14:paraId="0000003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The shift toward digital community-formation during this unprecedented moment created space for the </w:t>
      </w:r>
      <w:proofErr w:type="spellStart"/>
      <w:r>
        <w:t>mobilisation</w:t>
      </w:r>
      <w:proofErr w:type="spellEnd"/>
      <w:r>
        <w:t xml:space="preserve"> of innovative public heritage initiatives that might not have been attempted at an earlier </w:t>
      </w:r>
      <w:proofErr w:type="gramStart"/>
      <w:r>
        <w:t>juncture, and</w:t>
      </w:r>
      <w:proofErr w:type="gramEnd"/>
      <w:r>
        <w:t xml:space="preserve"> also promulgated necessary conversations about the need for dynamic, evolving, sustainable and community-</w:t>
      </w:r>
      <w:proofErr w:type="spellStart"/>
      <w:r>
        <w:t>centred</w:t>
      </w:r>
      <w:proofErr w:type="spellEnd"/>
      <w:r>
        <w:t xml:space="preserve"> imprints of heritage projects that often have a shallow, academic reach. Exchanges on Twitter (X) in August 2020 with Michelet Romulus, the Vice-President of the Haitian Chamber of Commerce in Great Britain, led to the first in a series of collaborative initiatives that made use of accessible digital spaces and resources to execute focused public heritage projects. </w:t>
      </w:r>
    </w:p>
    <w:p w14:paraId="00000033"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Assembling all resources at our disposal (highlighting the value of </w:t>
      </w:r>
      <w:proofErr w:type="spellStart"/>
      <w:r>
        <w:t>rasanblaj</w:t>
      </w:r>
      <w:proofErr w:type="spellEnd"/>
      <w:r>
        <w:t xml:space="preserve"> as methodological praxis as well as theoretical tool), we collaborated to produce a documentary retracing the footsteps of Marie-Louise on her diasporic journey across Britain between 1821-1824. In so doing, we hoped to seize the bicentennial moment of the fall of Christophe’s kingdom and give visibility to Haitian history and heritage and its global reaches at a moment of increasing global distraction. Its reach could be magnified, moreover, as a free and widely accessible resource on YouTube (published across multiple channels to safeguard against threats of ephemerality and as a reflection of our jointly-</w:t>
      </w:r>
      <w:proofErr w:type="spellStart"/>
      <w:r>
        <w:t>realised</w:t>
      </w:r>
      <w:proofErr w:type="spellEnd"/>
      <w:r>
        <w:t xml:space="preserve"> inter-community vision), In this way, we strove to create maximum benefit for Haitian communities so often denied access to their cultural patrimony and for international lay publics unfamiliar with Haiti’s rich history of post-revolutionary self-making.</w:t>
      </w:r>
    </w:p>
    <w:p w14:paraId="00000034"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The launch of the film on 1 January 2021 (Haitian Independence Day) highlighted, in the various dialogues to which it gave rise, the cross-cultural significance of a</w:t>
      </w:r>
      <w:r>
        <w:rPr>
          <w:i/>
        </w:rPr>
        <w:t xml:space="preserve"> </w:t>
      </w:r>
      <w:r>
        <w:t xml:space="preserve">Black queen who had made Georgian Britain her home in an age of colonial enslavement. This was especially germane to debates surrounding the release of Netflix’s </w:t>
      </w:r>
      <w:r>
        <w:rPr>
          <w:i/>
        </w:rPr>
        <w:t xml:space="preserve">Bridgerton </w:t>
      </w:r>
      <w:r>
        <w:t xml:space="preserve">in late December 2020, which, as Marlene Daut observed, used the “shallow representational ruse” of “Black actors inserted into a white storyline” rather than drawing on the “awe-inspiring world of black nobility [which] did actually exist in the nineteenth century” </w:t>
      </w:r>
      <w:r>
        <w:rPr>
          <w:b/>
        </w:rPr>
        <w:t>(2021)</w:t>
      </w:r>
      <w:r>
        <w:t>.</w:t>
      </w:r>
      <w:r>
        <w:rPr>
          <w:i/>
        </w:rPr>
        <w:t xml:space="preserve"> </w:t>
      </w:r>
      <w:r>
        <w:t xml:space="preserve">The visibility that the documentary likewise achieved upon social media (Twitter, Facebook and Instagram), led to it rapidly going “viral”. By its third month of release, it had been viewed almost 110,000 times. The unprecedented and rapid distribution of the film across digital platforms demonstrated both the compelling communicative power of such “guerilla” intervention tactics in disseminating public history and heritage, and the community-generating possibilities of compelling histories of unsung Haitian women. Though the film was never intended to offer an exhaustive account of Marie-Louise’s experience in exile, and interrogated the shortcomings of attempting to do so in the absence of extensive testimonial sources </w:t>
      </w:r>
      <w:r>
        <w:rPr>
          <w:b/>
        </w:rPr>
        <w:t>(Willson, Marous and Romulus, 00:16:25-00:17:04)</w:t>
      </w:r>
      <w:r>
        <w:t xml:space="preserve">, it generated large-scale digital visibility for a figure who dominant (white, male, colonialist) written narratives have consigned to the margins. It also demonstrated how conversations across diaspora communities in the present could offer engaged insights into historic diasporic encounters, instigating new forms of </w:t>
      </w:r>
      <w:proofErr w:type="spellStart"/>
      <w:r>
        <w:t>rasanblaj</w:t>
      </w:r>
      <w:proofErr w:type="spellEnd"/>
      <w:r>
        <w:t xml:space="preserve"> that expand the limits of the archive’s absences and erasures. </w:t>
      </w:r>
    </w:p>
    <w:p w14:paraId="00000035" w14:textId="4D795D1B"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lastRenderedPageBreak/>
        <w:t xml:space="preserve">This guerilla intervention </w:t>
      </w:r>
      <w:ins w:id="27" w:author="Nicole Willson" w:date="2025-10-20T15:27:00Z" w16du:dateUtc="2025-10-20T14:27:00Z">
        <w:r w:rsidR="00E5747B">
          <w:t xml:space="preserve">in the digital realm </w:t>
        </w:r>
      </w:ins>
      <w:r>
        <w:t xml:space="preserve">advanced efforts to create </w:t>
      </w:r>
      <w:ins w:id="28" w:author="Nicole Willson" w:date="2025-10-20T15:27:00Z" w16du:dateUtc="2025-10-20T14:27:00Z">
        <w:r w:rsidR="00E5747B">
          <w:t xml:space="preserve">physical </w:t>
        </w:r>
      </w:ins>
      <w:r>
        <w:t>public heritage imprints</w:t>
      </w:r>
      <w:ins w:id="29" w:author="Nicole Willson" w:date="2025-10-20T15:28:00Z" w16du:dateUtc="2025-10-20T14:28:00Z">
        <w:r w:rsidR="00E5747B">
          <w:t xml:space="preserve"> of</w:t>
        </w:r>
      </w:ins>
      <w:r>
        <w:t xml:space="preserve"> Marie-Louise’s life in Britain</w:t>
      </w:r>
      <w:ins w:id="30" w:author="Nicole Willson" w:date="2025-10-20T15:28:00Z" w16du:dateUtc="2025-10-20T14:28:00Z">
        <w:r w:rsidR="00E5747B">
          <w:t xml:space="preserve"> via the </w:t>
        </w:r>
        <w:proofErr w:type="gramStart"/>
        <w:r w:rsidR="00E5747B">
          <w:t>aforementioned blue</w:t>
        </w:r>
        <w:proofErr w:type="gramEnd"/>
        <w:r w:rsidR="00E5747B">
          <w:t xml:space="preserve"> heritage plaques</w:t>
        </w:r>
      </w:ins>
      <w:r>
        <w:t xml:space="preserve"> </w:t>
      </w:r>
      <w:ins w:id="31" w:author="Nicole Willson" w:date="2025-10-20T15:28:00Z" w16du:dateUtc="2025-10-20T14:28:00Z">
        <w:r w:rsidR="00E5747B">
          <w:t xml:space="preserve">mounted </w:t>
        </w:r>
      </w:ins>
      <w:r>
        <w:t>at residences in London and Hastings. Despite meeting with rejection following an application submitted to the English Heritage Blue Heritage Plaque scheme in 2019,</w:t>
      </w:r>
      <w:r>
        <w:rPr>
          <w:vertAlign w:val="superscript"/>
        </w:rPr>
        <w:footnoteReference w:id="6"/>
      </w:r>
      <w:r>
        <w:t xml:space="preserve"> </w:t>
      </w:r>
      <w:proofErr w:type="spellStart"/>
      <w:r>
        <w:rPr>
          <w:i/>
        </w:rPr>
        <w:t>Fanm</w:t>
      </w:r>
      <w:proofErr w:type="spellEnd"/>
      <w:r>
        <w:rPr>
          <w:i/>
        </w:rPr>
        <w:t xml:space="preserve"> </w:t>
      </w:r>
      <w:proofErr w:type="spellStart"/>
      <w:r>
        <w:rPr>
          <w:i/>
        </w:rPr>
        <w:t>Rebèl</w:t>
      </w:r>
      <w:r>
        <w:t>’s</w:t>
      </w:r>
      <w:proofErr w:type="spellEnd"/>
      <w:r>
        <w:t xml:space="preserve"> expanding </w:t>
      </w:r>
      <w:proofErr w:type="spellStart"/>
      <w:r>
        <w:t>kolektif</w:t>
      </w:r>
      <w:proofErr w:type="spellEnd"/>
      <w:r>
        <w:t xml:space="preserve"> served to </w:t>
      </w:r>
      <w:proofErr w:type="spellStart"/>
      <w:r>
        <w:t>galvanise</w:t>
      </w:r>
      <w:proofErr w:type="spellEnd"/>
      <w:r>
        <w:t xml:space="preserve"> energies to create alternative guerilla pathways to commemoration that transformed a project originally conceived in isolation from the community and using the narrow, historically exclusionary selection parameters of a heritage gatekeeping initiative into a truly inclusive and representative community </w:t>
      </w:r>
      <w:proofErr w:type="spellStart"/>
      <w:r>
        <w:t>endeavour</w:t>
      </w:r>
      <w:proofErr w:type="spellEnd"/>
      <w:r>
        <w:t xml:space="preserve">. This was achieved through partnerships in London with the Nubian Jak Community Trust, the “only commemorative plaque and sculpture scheme focused on </w:t>
      </w:r>
      <w:proofErr w:type="spellStart"/>
      <w:r>
        <w:t>memorialising</w:t>
      </w:r>
      <w:proofErr w:type="spellEnd"/>
      <w:r>
        <w:t xml:space="preserve"> the historic contributions of Black and minority ethnic people in Britain and beyond” </w:t>
      </w:r>
      <w:r>
        <w:rPr>
          <w:b/>
        </w:rPr>
        <w:t>(Beula)</w:t>
      </w:r>
      <w:r>
        <w:t xml:space="preserve">, and in Hastings with Dawn Dublin, the founder of the Black heritage, wellbeing and social justice </w:t>
      </w:r>
      <w:proofErr w:type="spellStart"/>
      <w:r>
        <w:t>organisation</w:t>
      </w:r>
      <w:proofErr w:type="spellEnd"/>
      <w:r>
        <w:t xml:space="preserve"> Black Butterfly. As an entirely crowdfunded initiative, the Nubian Jak plaque mounted on Marie-Louise’s London residence on 7 February 2022 was founded on a premise of collective ownership, in which the community (and the Haitian community in particular) had (and continues to have) a stake </w:t>
      </w:r>
      <w:r>
        <w:rPr>
          <w:b/>
        </w:rPr>
        <w:t>(Figures 8 and 9)</w:t>
      </w:r>
      <w:r>
        <w:t xml:space="preserve">. Similarly, the collaborative initiative in Hastings brought local and more widely dispersed Haitian communities together in an act of commemoration (Figures 10 and 11) to </w:t>
      </w:r>
      <w:proofErr w:type="spellStart"/>
      <w:r>
        <w:t>centre</w:t>
      </w:r>
      <w:proofErr w:type="spellEnd"/>
      <w:r>
        <w:t xml:space="preserve"> the </w:t>
      </w:r>
      <w:proofErr w:type="spellStart"/>
      <w:r>
        <w:t>marginalised</w:t>
      </w:r>
      <w:proofErr w:type="spellEnd"/>
      <w:r>
        <w:t xml:space="preserve"> local “histories and herstories” that Black Butterfly as a community </w:t>
      </w:r>
      <w:proofErr w:type="spellStart"/>
      <w:r>
        <w:t>organisation</w:t>
      </w:r>
      <w:proofErr w:type="spellEnd"/>
      <w:r>
        <w:t xml:space="preserve"> wished to spotlight and “</w:t>
      </w:r>
      <w:proofErr w:type="spellStart"/>
      <w:r>
        <w:t>unforget</w:t>
      </w:r>
      <w:proofErr w:type="spellEnd"/>
      <w:r>
        <w:t xml:space="preserve">” </w:t>
      </w:r>
      <w:r>
        <w:rPr>
          <w:b/>
        </w:rPr>
        <w:t>(Dublin, 2022)</w:t>
      </w:r>
      <w:r>
        <w:t xml:space="preserve">. As such, these initiatives not only amplified the diaspora story of Marie-Louise Christophe and her daughters for local publics unfamiliar with her </w:t>
      </w:r>
      <w:proofErr w:type="gramStart"/>
      <w:r>
        <w:t>existence, but</w:t>
      </w:r>
      <w:proofErr w:type="gramEnd"/>
      <w:r>
        <w:t xml:space="preserve"> demonstrated how that story is inextricably tethered to the diasporic histories of other unacknowledged and </w:t>
      </w:r>
      <w:proofErr w:type="spellStart"/>
      <w:r>
        <w:t>minoritised</w:t>
      </w:r>
      <w:proofErr w:type="spellEnd"/>
      <w:r>
        <w:t xml:space="preserve"> figures who “official” public history and heritage bodies have either overlooked or do not have fitting criteria to assess.</w:t>
      </w:r>
      <w:r>
        <w:rPr>
          <w:vertAlign w:val="superscript"/>
        </w:rPr>
        <w:footnoteReference w:id="7"/>
      </w:r>
      <w:r>
        <w:t xml:space="preserve">   </w:t>
      </w:r>
    </w:p>
    <w:p w14:paraId="00000036"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7CAD4C26" wp14:editId="1F4F59EC">
            <wp:extent cx="5732145" cy="3821430"/>
            <wp:effectExtent l="0" t="0" r="0" b="0"/>
            <wp:docPr id="1808690118" name="image6.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group of people posing for a photo&#10;&#10;Description automatically generated"/>
                    <pic:cNvPicPr preferRelativeResize="0"/>
                  </pic:nvPicPr>
                  <pic:blipFill>
                    <a:blip r:embed="rId23"/>
                    <a:srcRect/>
                    <a:stretch>
                      <a:fillRect/>
                    </a:stretch>
                  </pic:blipFill>
                  <pic:spPr>
                    <a:xfrm>
                      <a:off x="0" y="0"/>
                      <a:ext cx="5732145" cy="3821430"/>
                    </a:xfrm>
                    <a:prstGeom prst="rect">
                      <a:avLst/>
                    </a:prstGeom>
                    <a:ln/>
                  </pic:spPr>
                </pic:pic>
              </a:graphicData>
            </a:graphic>
          </wp:inline>
        </w:drawing>
      </w:r>
    </w:p>
    <w:p w14:paraId="00000037"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8. Photograph of (left-right) Wilford Marous, Nicole Willson and Michelet Romulus at unveiling for blue plaque at 49 Weymouth Street, London, 7 February 2022. © </w:t>
      </w:r>
      <w:proofErr w:type="spellStart"/>
      <w:r>
        <w:rPr>
          <w:rFonts w:ascii="Arial" w:eastAsia="Arial" w:hAnsi="Arial" w:cs="Arial"/>
          <w:color w:val="000000"/>
        </w:rPr>
        <w:t>PALAssociates</w:t>
      </w:r>
      <w:proofErr w:type="spellEnd"/>
      <w:r>
        <w:rPr>
          <w:rFonts w:ascii="Arial" w:eastAsia="Arial" w:hAnsi="Arial" w:cs="Arial"/>
          <w:color w:val="000000"/>
        </w:rPr>
        <w:t xml:space="preserve"> Photography.</w:t>
      </w:r>
    </w:p>
    <w:p w14:paraId="03986C30"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0A6E00F2" w14:textId="50DEB5F5"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photograph of three people standing in front of an exterior wall adorned with a blue plaque.]</w:t>
      </w:r>
    </w:p>
    <w:p w14:paraId="00000038"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42397FFC" wp14:editId="32EFCACD">
            <wp:extent cx="5732145" cy="5410835"/>
            <wp:effectExtent l="0" t="0" r="0" b="0"/>
            <wp:docPr id="1808690117" name="image8.jpg" descr="A blue plaque on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blue plaque on a white wall&#10;&#10;Description automatically generated"/>
                    <pic:cNvPicPr preferRelativeResize="0"/>
                  </pic:nvPicPr>
                  <pic:blipFill>
                    <a:blip r:embed="rId24"/>
                    <a:srcRect/>
                    <a:stretch>
                      <a:fillRect/>
                    </a:stretch>
                  </pic:blipFill>
                  <pic:spPr>
                    <a:xfrm>
                      <a:off x="0" y="0"/>
                      <a:ext cx="5732145" cy="5410835"/>
                    </a:xfrm>
                    <a:prstGeom prst="rect">
                      <a:avLst/>
                    </a:prstGeom>
                    <a:ln/>
                  </pic:spPr>
                </pic:pic>
              </a:graphicData>
            </a:graphic>
          </wp:inline>
        </w:drawing>
      </w:r>
    </w:p>
    <w:p w14:paraId="00000039"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9. Photograph of Marie-Louise Christophe blue plaque in situ at 49 Weymouth Street, London, 7 February 2022. © </w:t>
      </w:r>
      <w:proofErr w:type="spellStart"/>
      <w:r>
        <w:rPr>
          <w:rFonts w:ascii="Arial" w:eastAsia="Arial" w:hAnsi="Arial" w:cs="Arial"/>
          <w:color w:val="000000"/>
        </w:rPr>
        <w:t>PALAssociates</w:t>
      </w:r>
      <w:proofErr w:type="spellEnd"/>
      <w:r>
        <w:rPr>
          <w:rFonts w:ascii="Arial" w:eastAsia="Arial" w:hAnsi="Arial" w:cs="Arial"/>
          <w:color w:val="000000"/>
        </w:rPr>
        <w:t xml:space="preserve"> Photography. The sponsor inscription on the edge of the plaque acknowledges “FANM REBÈL AND THE HAITIAN CHAMBER OF COMMERCE IN GB TOGETHER WITH COMMUNITY SPONSORS”. </w:t>
      </w:r>
    </w:p>
    <w:p w14:paraId="0000003A"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24988BC1" w14:textId="23418BEA" w:rsidR="00E242F8" w:rsidRDefault="00E242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rFonts w:ascii="Arial" w:eastAsia="Arial" w:hAnsi="Arial" w:cs="Arial"/>
          <w:color w:val="000000"/>
        </w:rPr>
        <w:t xml:space="preserve">[Figure description/alt text: </w:t>
      </w:r>
      <w:r w:rsidR="001C6834">
        <w:rPr>
          <w:rFonts w:ascii="Arial" w:eastAsia="Arial" w:hAnsi="Arial" w:cs="Arial"/>
          <w:color w:val="000000"/>
        </w:rPr>
        <w:t>A blue plaque with the message “</w:t>
      </w:r>
      <w:r w:rsidR="001C6834" w:rsidRPr="001C6834">
        <w:rPr>
          <w:rFonts w:ascii="Arial" w:eastAsia="Arial" w:hAnsi="Arial" w:cs="Arial"/>
          <w:color w:val="000000"/>
        </w:rPr>
        <w:t>Marie-Louise Christophe</w:t>
      </w:r>
      <w:r w:rsidR="001C6834">
        <w:rPr>
          <w:rFonts w:ascii="Arial" w:eastAsia="Arial" w:hAnsi="Arial" w:cs="Arial"/>
          <w:color w:val="000000"/>
        </w:rPr>
        <w:t>, 1778-1851, first and only queen of Haiti, lived in this house with her daughters in 1824”]</w:t>
      </w:r>
    </w:p>
    <w:p w14:paraId="0000003B"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0000003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3443F5A9" wp14:editId="2E343068">
            <wp:extent cx="5732145" cy="3821430"/>
            <wp:effectExtent l="0" t="0" r="0" b="0"/>
            <wp:docPr id="1808690121" name="image5.jpg" descr="A person speaking to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person speaking to a group of people&#10;&#10;Description automatically generated"/>
                    <pic:cNvPicPr preferRelativeResize="0"/>
                  </pic:nvPicPr>
                  <pic:blipFill>
                    <a:blip r:embed="rId25"/>
                    <a:srcRect/>
                    <a:stretch>
                      <a:fillRect/>
                    </a:stretch>
                  </pic:blipFill>
                  <pic:spPr>
                    <a:xfrm>
                      <a:off x="0" y="0"/>
                      <a:ext cx="5732145" cy="3821430"/>
                    </a:xfrm>
                    <a:prstGeom prst="rect">
                      <a:avLst/>
                    </a:prstGeom>
                    <a:ln/>
                  </pic:spPr>
                </pic:pic>
              </a:graphicData>
            </a:graphic>
          </wp:inline>
        </w:drawing>
      </w:r>
    </w:p>
    <w:p w14:paraId="5B0E08FB" w14:textId="77777777" w:rsidR="00E242F8" w:rsidRDefault="00E242F8">
      <w:pPr>
        <w:pBdr>
          <w:top w:val="nil"/>
          <w:left w:val="nil"/>
          <w:bottom w:val="nil"/>
          <w:right w:val="nil"/>
          <w:between w:val="nil"/>
        </w:pBdr>
        <w:spacing w:after="0" w:line="240" w:lineRule="auto"/>
        <w:rPr>
          <w:ins w:id="32" w:author="McCarl, Clayton" w:date="2025-10-14T18:32:00Z" w16du:dateUtc="2025-10-14T22:32:00Z"/>
          <w:rFonts w:ascii="Arial" w:eastAsia="Arial" w:hAnsi="Arial" w:cs="Arial"/>
          <w:color w:val="000000"/>
        </w:rPr>
      </w:pPr>
    </w:p>
    <w:p w14:paraId="0000003D" w14:textId="6ADDD3AA"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10. Photograph of attendees at unveiling for blue plaque at 5 Exmouth Place, Hastings, 3 October 2022. Image credit: author’s own.</w:t>
      </w:r>
    </w:p>
    <w:p w14:paraId="315F52C4"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0531481F" w14:textId="6748CCD1" w:rsidR="00E242F8" w:rsidRDefault="00E242F8">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description/alt text: A woman, seen from behind, speaking outdoors to an audience of people, some of whom are taking photos or recording video.]</w:t>
      </w:r>
    </w:p>
    <w:p w14:paraId="66E151F5"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1CEB96DB" w14:textId="77777777" w:rsidR="00E242F8" w:rsidRDefault="00E242F8">
      <w:pPr>
        <w:pBdr>
          <w:top w:val="nil"/>
          <w:left w:val="nil"/>
          <w:bottom w:val="nil"/>
          <w:right w:val="nil"/>
          <w:between w:val="nil"/>
        </w:pBdr>
        <w:spacing w:after="0" w:line="240" w:lineRule="auto"/>
        <w:rPr>
          <w:rFonts w:ascii="Arial" w:eastAsia="Arial" w:hAnsi="Arial" w:cs="Arial"/>
          <w:color w:val="000000"/>
        </w:rPr>
      </w:pPr>
    </w:p>
    <w:p w14:paraId="0000003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2331E1B8" wp14:editId="4BAD24D0">
            <wp:extent cx="5732145" cy="3821430"/>
            <wp:effectExtent l="0" t="0" r="0" b="0"/>
            <wp:docPr id="1808690119" name="image9.jpg" descr="A group of people holding a fla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group of people holding a flag&#10;&#10;Description automatically generated"/>
                    <pic:cNvPicPr preferRelativeResize="0"/>
                  </pic:nvPicPr>
                  <pic:blipFill>
                    <a:blip r:embed="rId26"/>
                    <a:srcRect/>
                    <a:stretch>
                      <a:fillRect/>
                    </a:stretch>
                  </pic:blipFill>
                  <pic:spPr>
                    <a:xfrm>
                      <a:off x="0" y="0"/>
                      <a:ext cx="5732145" cy="3821430"/>
                    </a:xfrm>
                    <a:prstGeom prst="rect">
                      <a:avLst/>
                    </a:prstGeom>
                    <a:ln/>
                  </pic:spPr>
                </pic:pic>
              </a:graphicData>
            </a:graphic>
          </wp:inline>
        </w:drawing>
      </w:r>
    </w:p>
    <w:p w14:paraId="0000003F"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 11. Photograph of (clockwise from top left) Michelet Romulus, Dawn Dublin, Wilford Marous and Nicole Willson at unveiling for blue plaque at 5 Exmouth Place, Hastings, 3 October 2022. Image credit: author’s own.</w:t>
      </w:r>
    </w:p>
    <w:p w14:paraId="00000040"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72C5C9DF" w14:textId="574FE955" w:rsidR="00E242F8" w:rsidRDefault="00E242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rFonts w:ascii="Arial" w:eastAsia="Arial" w:hAnsi="Arial" w:cs="Arial"/>
          <w:color w:val="000000"/>
        </w:rPr>
        <w:t>[Figure description/alt text: Four people holding a flag in front of the exterior door of a building.]</w:t>
      </w:r>
    </w:p>
    <w:p w14:paraId="0000004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The experience of creating imprints that would live on and combat ephemerality through their material indelibility was supplemented by the festivities marking their creation that nurtured the ethos of </w:t>
      </w:r>
      <w:proofErr w:type="spellStart"/>
      <w:r>
        <w:rPr>
          <w:i/>
        </w:rPr>
        <w:t>Fanm</w:t>
      </w:r>
      <w:proofErr w:type="spellEnd"/>
      <w:r>
        <w:rPr>
          <w:i/>
        </w:rPr>
        <w:t xml:space="preserve"> </w:t>
      </w:r>
      <w:proofErr w:type="spellStart"/>
      <w:r>
        <w:rPr>
          <w:i/>
        </w:rPr>
        <w:t>Rebèl</w:t>
      </w:r>
      <w:r>
        <w:t>’s</w:t>
      </w:r>
      <w:proofErr w:type="spellEnd"/>
      <w:r>
        <w:t xml:space="preserve"> community vision, </w:t>
      </w:r>
      <w:proofErr w:type="spellStart"/>
      <w:r>
        <w:t>centred</w:t>
      </w:r>
      <w:proofErr w:type="spellEnd"/>
      <w:r>
        <w:t xml:space="preserve"> community joy. As Knowledge Project founder </w:t>
      </w:r>
      <w:proofErr w:type="spellStart"/>
      <w:r>
        <w:t>Guilaine</w:t>
      </w:r>
      <w:proofErr w:type="spellEnd"/>
      <w:r>
        <w:t xml:space="preserve"> Brutus remarked in her speech at the unveiling event </w:t>
      </w:r>
      <w:r>
        <w:rPr>
          <w:b/>
        </w:rPr>
        <w:t>(2022)</w:t>
      </w:r>
      <w:r>
        <w:t xml:space="preserve">, “as a </w:t>
      </w:r>
      <w:proofErr w:type="spellStart"/>
      <w:r>
        <w:t>Capoise</w:t>
      </w:r>
      <w:proofErr w:type="spellEnd"/>
      <w:r>
        <w:t xml:space="preserve">, I am proud, as a Haitian, I am </w:t>
      </w:r>
      <w:proofErr w:type="spellStart"/>
      <w:r>
        <w:t>honoured</w:t>
      </w:r>
      <w:proofErr w:type="spellEnd"/>
      <w:r>
        <w:t xml:space="preserve">, and as a person of African descent, I feel lifted.” Brutus’s comments remind us that celebrating heritage in meaningful and engaged ways has enduring and transformational resonance for communities, and especially for communities in the diaspora. That the </w:t>
      </w:r>
      <w:proofErr w:type="spellStart"/>
      <w:r>
        <w:t>Christophean</w:t>
      </w:r>
      <w:proofErr w:type="spellEnd"/>
      <w:r>
        <w:t xml:space="preserve"> coat of arms (with its central motif of a phoenix rising from the ashes) and the motto “Je </w:t>
      </w:r>
      <w:proofErr w:type="spellStart"/>
      <w:r>
        <w:t>renais</w:t>
      </w:r>
      <w:proofErr w:type="spellEnd"/>
      <w:r>
        <w:t xml:space="preserve"> de </w:t>
      </w:r>
      <w:proofErr w:type="spellStart"/>
      <w:r>
        <w:t>mes</w:t>
      </w:r>
      <w:proofErr w:type="spellEnd"/>
      <w:r>
        <w:t xml:space="preserve"> </w:t>
      </w:r>
      <w:proofErr w:type="spellStart"/>
      <w:r>
        <w:t>cendres</w:t>
      </w:r>
      <w:proofErr w:type="spellEnd"/>
      <w:r>
        <w:t>” were included on this iteration of the plaque (Figure 12)</w:t>
      </w:r>
      <w:r>
        <w:rPr>
          <w:b/>
        </w:rPr>
        <w:t xml:space="preserve"> </w:t>
      </w:r>
      <w:r>
        <w:t>was therefore significant, championing the resilience not only of the imprint itself, but of the community that brought it to life.</w:t>
      </w:r>
    </w:p>
    <w:p w14:paraId="0000004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rPr>
          <w:noProof/>
        </w:rPr>
        <w:lastRenderedPageBreak/>
        <w:drawing>
          <wp:inline distT="0" distB="0" distL="0" distR="0" wp14:anchorId="4C6A18A7" wp14:editId="1D409763">
            <wp:extent cx="5732145" cy="3821430"/>
            <wp:effectExtent l="0" t="0" r="0" b="0"/>
            <wp:docPr id="1808690120" name="image4.jpg" descr="A blue plaqu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blue plaque with white text&#10;&#10;Description automatically generated"/>
                    <pic:cNvPicPr preferRelativeResize="0"/>
                  </pic:nvPicPr>
                  <pic:blipFill>
                    <a:blip r:embed="rId27"/>
                    <a:srcRect/>
                    <a:stretch>
                      <a:fillRect/>
                    </a:stretch>
                  </pic:blipFill>
                  <pic:spPr>
                    <a:xfrm>
                      <a:off x="0" y="0"/>
                      <a:ext cx="5732145" cy="3821430"/>
                    </a:xfrm>
                    <a:prstGeom prst="rect">
                      <a:avLst/>
                    </a:prstGeom>
                    <a:ln/>
                  </pic:spPr>
                </pic:pic>
              </a:graphicData>
            </a:graphic>
          </wp:inline>
        </w:drawing>
      </w:r>
    </w:p>
    <w:p w14:paraId="00000043" w14:textId="77777777" w:rsidR="00C0257D"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Figure 12. Photograph of Marie-Louise Christophe blue plaque in situ at 5 Exmouth Place, Hastings, 3 October 2022. Image credit: author’s own. The </w:t>
      </w:r>
      <w:proofErr w:type="spellStart"/>
      <w:r>
        <w:rPr>
          <w:rFonts w:ascii="Arial" w:eastAsia="Arial" w:hAnsi="Arial" w:cs="Arial"/>
          <w:color w:val="000000"/>
        </w:rPr>
        <w:t>centre</w:t>
      </w:r>
      <w:proofErr w:type="spellEnd"/>
      <w:r>
        <w:rPr>
          <w:rFonts w:ascii="Arial" w:eastAsia="Arial" w:hAnsi="Arial" w:cs="Arial"/>
          <w:color w:val="000000"/>
        </w:rPr>
        <w:t xml:space="preserve"> panel includes the </w:t>
      </w:r>
      <w:proofErr w:type="spellStart"/>
      <w:r>
        <w:rPr>
          <w:rFonts w:ascii="Arial" w:eastAsia="Arial" w:hAnsi="Arial" w:cs="Arial"/>
          <w:color w:val="000000"/>
        </w:rPr>
        <w:t>Christophean</w:t>
      </w:r>
      <w:proofErr w:type="spellEnd"/>
      <w:r>
        <w:rPr>
          <w:rFonts w:ascii="Arial" w:eastAsia="Arial" w:hAnsi="Arial" w:cs="Arial"/>
          <w:color w:val="000000"/>
        </w:rPr>
        <w:t xml:space="preserve"> coat of arms and the dedication inscription reads “JE RENAIS DE MES CENDRES” (I am reborn from my ashes). </w:t>
      </w:r>
    </w:p>
    <w:p w14:paraId="00000044" w14:textId="77777777" w:rsidR="00C0257D" w:rsidRDefault="00C0257D">
      <w:pPr>
        <w:pStyle w:val="Heading2"/>
        <w:rPr>
          <w:ins w:id="33" w:author="McCarl, Clayton" w:date="2025-10-14T18:34:00Z" w16du:dateUtc="2025-10-14T22:34:00Z"/>
        </w:rPr>
      </w:pPr>
    </w:p>
    <w:p w14:paraId="1BBA8B9F" w14:textId="5FD5959A" w:rsidR="00E242F8" w:rsidRPr="00E242F8" w:rsidRDefault="00E242F8" w:rsidP="00E5747B">
      <w:r>
        <w:rPr>
          <w:rFonts w:ascii="Arial" w:eastAsia="Arial" w:hAnsi="Arial" w:cs="Arial"/>
          <w:color w:val="000000"/>
        </w:rPr>
        <w:t xml:space="preserve">[Figure description/alt text: A blue plaque </w:t>
      </w:r>
      <w:r w:rsidR="001C6834">
        <w:rPr>
          <w:rFonts w:ascii="Arial" w:eastAsia="Arial" w:hAnsi="Arial" w:cs="Arial"/>
          <w:color w:val="000000"/>
        </w:rPr>
        <w:t>with the message “</w:t>
      </w:r>
      <w:r w:rsidR="001C6834" w:rsidRPr="001C6834">
        <w:rPr>
          <w:rFonts w:ascii="Arial" w:eastAsia="Arial" w:hAnsi="Arial" w:cs="Arial"/>
          <w:color w:val="000000"/>
        </w:rPr>
        <w:t>Marie-Louise Christophe</w:t>
      </w:r>
      <w:r w:rsidR="001C6834">
        <w:rPr>
          <w:rFonts w:ascii="Arial" w:eastAsia="Arial" w:hAnsi="Arial" w:cs="Arial"/>
          <w:color w:val="000000"/>
        </w:rPr>
        <w:t>, 1778-1851, first and only queen of Haiti, lived in this house with her daughters in 1822”]</w:t>
      </w:r>
    </w:p>
    <w:p w14:paraId="00000045" w14:textId="77777777" w:rsidR="00C0257D" w:rsidRDefault="00000000">
      <w:pPr>
        <w:pStyle w:val="Heading2"/>
      </w:pPr>
      <w:r>
        <w:t xml:space="preserve">The Contingency of Resilience: Emotional </w:t>
      </w:r>
      <w:proofErr w:type="spellStart"/>
      <w:r>
        <w:t>Labour</w:t>
      </w:r>
      <w:proofErr w:type="spellEnd"/>
      <w:r>
        <w:t>, Wellbeing and the Commons</w:t>
      </w:r>
    </w:p>
    <w:p w14:paraId="00000046" w14:textId="19C955EE" w:rsidR="00C0257D" w:rsidRDefault="00000000">
      <w:pPr>
        <w:pBdr>
          <w:top w:val="nil"/>
          <w:left w:val="nil"/>
          <w:bottom w:val="nil"/>
          <w:right w:val="nil"/>
          <w:between w:val="nil"/>
        </w:pBdr>
        <w:rPr>
          <w:color w:val="000000"/>
        </w:rPr>
      </w:pPr>
      <w:r>
        <w:rPr>
          <w:color w:val="000000"/>
        </w:rPr>
        <w:t xml:space="preserve">The need to be resilient, to be insurgent, and to make things happen beyond the grant-funded </w:t>
      </w:r>
      <w:proofErr w:type="gramStart"/>
      <w:r>
        <w:rPr>
          <w:color w:val="000000"/>
        </w:rPr>
        <w:t>life-cycle</w:t>
      </w:r>
      <w:proofErr w:type="gramEnd"/>
      <w:r>
        <w:rPr>
          <w:color w:val="000000"/>
        </w:rPr>
        <w:t xml:space="preserve"> of a designated research project that allows us the freedom to create with abandon necessitates a reckoning with the fact that meaningful </w:t>
      </w:r>
      <w:proofErr w:type="spellStart"/>
      <w:r>
        <w:rPr>
          <w:color w:val="000000"/>
        </w:rPr>
        <w:t>caretakership</w:t>
      </w:r>
      <w:proofErr w:type="spellEnd"/>
      <w:r>
        <w:rPr>
          <w:color w:val="000000"/>
        </w:rPr>
        <w:t xml:space="preserve"> demands </w:t>
      </w:r>
      <w:proofErr w:type="spellStart"/>
      <w:r>
        <w:rPr>
          <w:color w:val="000000"/>
        </w:rPr>
        <w:t>labour</w:t>
      </w:r>
      <w:proofErr w:type="spellEnd"/>
      <w:r>
        <w:rPr>
          <w:color w:val="000000"/>
        </w:rPr>
        <w:t xml:space="preserve">. All too often, much of this </w:t>
      </w:r>
      <w:proofErr w:type="spellStart"/>
      <w:r>
        <w:rPr>
          <w:color w:val="000000"/>
        </w:rPr>
        <w:t>labour</w:t>
      </w:r>
      <w:proofErr w:type="spellEnd"/>
      <w:r>
        <w:rPr>
          <w:color w:val="000000"/>
        </w:rPr>
        <w:t xml:space="preserve"> is unpaid and uncredited, and is incredibly extractive, especially for the untenured and precariously employed who, like me, negotiate caregiving responsibilities and a fractional full-time equivalency. Moreover, as Kaiama Glover has acknowledged in relation to the affordances of the digital </w:t>
      </w:r>
      <w:r>
        <w:rPr>
          <w:b/>
          <w:color w:val="000000"/>
        </w:rPr>
        <w:t>(2021, p. 228)</w:t>
      </w:r>
      <w:r>
        <w:rPr>
          <w:color w:val="000000"/>
        </w:rPr>
        <w:t>, our radical aspirations need “grounding and reorient[</w:t>
      </w:r>
      <w:proofErr w:type="spellStart"/>
      <w:r>
        <w:rPr>
          <w:color w:val="000000"/>
        </w:rPr>
        <w:t>ing</w:t>
      </w:r>
      <w:proofErr w:type="spellEnd"/>
      <w:r>
        <w:rPr>
          <w:color w:val="000000"/>
        </w:rPr>
        <w:t xml:space="preserve">]” to better understand the limits of the platforms we use and the resource that sustains them. Whereas a resource such as the collaboratively-conceived </w:t>
      </w:r>
      <w:r>
        <w:rPr>
          <w:i/>
          <w:color w:val="000000"/>
        </w:rPr>
        <w:t>A Colony in Crisis: The Saint-Domingue Grain Shortage of 1789</w:t>
      </w:r>
      <w:r>
        <w:rPr>
          <w:color w:val="000000"/>
        </w:rPr>
        <w:t xml:space="preserve">, which nevertheless owes its existence to the “many hours” of unpaid </w:t>
      </w:r>
      <w:proofErr w:type="spellStart"/>
      <w:r>
        <w:rPr>
          <w:color w:val="000000"/>
        </w:rPr>
        <w:t>labour</w:t>
      </w:r>
      <w:proofErr w:type="spellEnd"/>
      <w:r>
        <w:rPr>
          <w:color w:val="000000"/>
        </w:rPr>
        <w:t xml:space="preserve"> contributed by its authors </w:t>
      </w:r>
      <w:r>
        <w:rPr>
          <w:b/>
          <w:color w:val="000000"/>
        </w:rPr>
        <w:t>(Corlett-Rivera et al., 2021)</w:t>
      </w:r>
      <w:r>
        <w:rPr>
          <w:color w:val="000000"/>
        </w:rPr>
        <w:t>, has become self-sustaining thanks to a longstanding agreement with the institution that has pledged to underwrite it,</w:t>
      </w:r>
      <w:r>
        <w:rPr>
          <w:color w:val="000000"/>
          <w:vertAlign w:val="superscript"/>
        </w:rPr>
        <w:footnoteReference w:id="8"/>
      </w:r>
      <w:r>
        <w:rPr>
          <w:color w:val="000000"/>
        </w:rPr>
        <w:t xml:space="preserve"> </w:t>
      </w:r>
      <w:bookmarkStart w:id="34" w:name="bookmark=id.gjdgxs" w:colFirst="0" w:colLast="0"/>
      <w:bookmarkEnd w:id="34"/>
      <w:r>
        <w:rPr>
          <w:color w:val="000000"/>
        </w:rPr>
        <w:t xml:space="preserve">many others have to draw on personal </w:t>
      </w:r>
      <w:r>
        <w:rPr>
          <w:color w:val="000000"/>
        </w:rPr>
        <w:lastRenderedPageBreak/>
        <w:t xml:space="preserve">resources to keep their assemblages alive. This was the case for Jasmine Claude Narcisse’s (now defunct) </w:t>
      </w:r>
      <w:proofErr w:type="spellStart"/>
      <w:r>
        <w:rPr>
          <w:i/>
          <w:color w:val="000000"/>
        </w:rPr>
        <w:t>Mémoire</w:t>
      </w:r>
      <w:proofErr w:type="spellEnd"/>
      <w:r>
        <w:rPr>
          <w:i/>
          <w:color w:val="000000"/>
        </w:rPr>
        <w:t xml:space="preserve"> de Femmes</w:t>
      </w:r>
      <w:r>
        <w:rPr>
          <w:color w:val="000000"/>
        </w:rPr>
        <w:t xml:space="preserve">, a digital reproduction of a reference work and annotated bibliography on women from Haitian history that Narcisse was commissioned to put together by </w:t>
      </w:r>
      <w:proofErr w:type="spellStart"/>
      <w:r>
        <w:rPr>
          <w:color w:val="000000"/>
        </w:rPr>
        <w:t>Unicef</w:t>
      </w:r>
      <w:proofErr w:type="spellEnd"/>
      <w:r>
        <w:rPr>
          <w:color w:val="000000"/>
        </w:rPr>
        <w:t xml:space="preserve"> in Haiti that was first published in 1997. Hosted on her own self-maintained website </w:t>
      </w:r>
      <w:r>
        <w:rPr>
          <w:b/>
          <w:color w:val="000000"/>
        </w:rPr>
        <w:t>(Narcisse, 2020)</w:t>
      </w:r>
      <w:r>
        <w:rPr>
          <w:color w:val="000000"/>
        </w:rPr>
        <w:t xml:space="preserve">, Narcisse took down the reproduced book content pertaining to </w:t>
      </w:r>
      <w:proofErr w:type="spellStart"/>
      <w:r>
        <w:rPr>
          <w:i/>
          <w:color w:val="000000"/>
        </w:rPr>
        <w:t>Mémoire</w:t>
      </w:r>
      <w:proofErr w:type="spellEnd"/>
      <w:r>
        <w:rPr>
          <w:i/>
          <w:color w:val="000000"/>
        </w:rPr>
        <w:t xml:space="preserve"> de Femmes</w:t>
      </w:r>
      <w:r>
        <w:rPr>
          <w:color w:val="000000"/>
        </w:rPr>
        <w:t xml:space="preserve"> in 2023, partly motivated by her own contentious feelings about a work that was completed “over 30 years ago in Haiti, without access to all the sources available at the moment” but also in response to the fact that the book had “been pillaged,” with people “</w:t>
      </w:r>
      <w:proofErr w:type="spellStart"/>
      <w:r>
        <w:rPr>
          <w:color w:val="000000"/>
        </w:rPr>
        <w:t>reproduc</w:t>
      </w:r>
      <w:proofErr w:type="spellEnd"/>
      <w:r>
        <w:rPr>
          <w:color w:val="000000"/>
        </w:rPr>
        <w:t>[</w:t>
      </w:r>
      <w:proofErr w:type="spellStart"/>
      <w:r>
        <w:rPr>
          <w:color w:val="000000"/>
        </w:rPr>
        <w:t>ing</w:t>
      </w:r>
      <w:proofErr w:type="spellEnd"/>
      <w:r>
        <w:rPr>
          <w:color w:val="000000"/>
        </w:rPr>
        <w:t xml:space="preserve">] parts (big and small) of it with zero credit” </w:t>
      </w:r>
      <w:r>
        <w:rPr>
          <w:b/>
          <w:color w:val="000000"/>
        </w:rPr>
        <w:t>(Narcisse, 2024)</w:t>
      </w:r>
      <w:r>
        <w:rPr>
          <w:color w:val="000000"/>
        </w:rPr>
        <w:t>.</w:t>
      </w:r>
      <w:r>
        <w:rPr>
          <w:b/>
          <w:color w:val="000000"/>
        </w:rPr>
        <w:t xml:space="preserve"> </w:t>
      </w:r>
      <w:r>
        <w:rPr>
          <w:color w:val="000000"/>
        </w:rPr>
        <w:t xml:space="preserve">Though a material imprint of Narcisse’s </w:t>
      </w:r>
      <w:sdt>
        <w:sdtPr>
          <w:tag w:val="goog_rdk_28"/>
          <w:id w:val="-824697968"/>
        </w:sdtPr>
        <w:sdtContent>
          <w:proofErr w:type="spellStart"/>
          <w:r w:rsidRPr="00E5747B">
            <w:rPr>
              <w:i/>
              <w:color w:val="000000"/>
            </w:rPr>
            <w:t>Mémoire</w:t>
          </w:r>
          <w:proofErr w:type="spellEnd"/>
        </w:sdtContent>
      </w:sdt>
      <w:r>
        <w:rPr>
          <w:color w:val="000000"/>
        </w:rPr>
        <w:t xml:space="preserve"> lives on in the original book that was published as part of the limited </w:t>
      </w:r>
      <w:proofErr w:type="spellStart"/>
      <w:r>
        <w:rPr>
          <w:color w:val="000000"/>
        </w:rPr>
        <w:t>Unicef</w:t>
      </w:r>
      <w:proofErr w:type="spellEnd"/>
      <w:r>
        <w:rPr>
          <w:color w:val="000000"/>
        </w:rPr>
        <w:t xml:space="preserve"> print-run, the void created by its once-presence as an </w:t>
      </w:r>
      <w:sdt>
        <w:sdtPr>
          <w:tag w:val="goog_rdk_29"/>
          <w:id w:val="727401569"/>
        </w:sdtPr>
        <w:sdtContent>
          <w:ins w:id="35" w:author="McCarl, Clayton" w:date="2025-10-07T11:51:00Z">
            <w:r>
              <w:rPr>
                <w:color w:val="000000"/>
              </w:rPr>
              <w:t>o</w:t>
            </w:r>
          </w:ins>
        </w:sdtContent>
      </w:sdt>
      <w:r>
        <w:rPr>
          <w:color w:val="000000"/>
        </w:rPr>
        <w:t>pen</w:t>
      </w:r>
      <w:sdt>
        <w:sdtPr>
          <w:tag w:val="goog_rdk_31"/>
          <w:id w:val="318157320"/>
        </w:sdtPr>
        <w:sdtContent>
          <w:ins w:id="36" w:author="McCarl, Clayton" w:date="2025-10-07T11:52:00Z">
            <w:r>
              <w:rPr>
                <w:color w:val="000000"/>
              </w:rPr>
              <w:t>-</w:t>
            </w:r>
          </w:ins>
        </w:sdtContent>
      </w:sdt>
      <w:sdt>
        <w:sdtPr>
          <w:tag w:val="goog_rdk_33"/>
          <w:id w:val="-434666695"/>
        </w:sdtPr>
        <w:sdtContent>
          <w:ins w:id="37" w:author="McCarl, Clayton" w:date="2025-10-07T11:52:00Z">
            <w:r>
              <w:rPr>
                <w:color w:val="000000"/>
              </w:rPr>
              <w:t>a</w:t>
            </w:r>
          </w:ins>
        </w:sdtContent>
      </w:sdt>
      <w:r>
        <w:rPr>
          <w:color w:val="000000"/>
        </w:rPr>
        <w:t xml:space="preserve">ccess digital resource is a further reminder of the “mutability of the digital” </w:t>
      </w:r>
      <w:r>
        <w:rPr>
          <w:b/>
          <w:color w:val="000000"/>
        </w:rPr>
        <w:t>(Donaldson, p. 26)</w:t>
      </w:r>
      <w:r>
        <w:rPr>
          <w:color w:val="000000"/>
        </w:rPr>
        <w:t xml:space="preserve">. Moreover, the excerpted pillaged passages that exist in various online spaces remind us that the affordances and freedoms of the digital do not instinctively nurture “ethical approaches … to capturing” or reproducing the work of others that shows respect for original authorship, </w:t>
      </w:r>
      <w:proofErr w:type="spellStart"/>
      <w:r>
        <w:rPr>
          <w:color w:val="000000"/>
        </w:rPr>
        <w:t>labour</w:t>
      </w:r>
      <w:proofErr w:type="spellEnd"/>
      <w:r>
        <w:rPr>
          <w:color w:val="000000"/>
        </w:rPr>
        <w:t xml:space="preserve"> and care </w:t>
      </w:r>
      <w:r>
        <w:rPr>
          <w:b/>
          <w:color w:val="000000"/>
        </w:rPr>
        <w:t>(Donaldson, p. 27)</w:t>
      </w:r>
      <w:r>
        <w:rPr>
          <w:color w:val="000000"/>
        </w:rPr>
        <w:t>.</w:t>
      </w:r>
    </w:p>
    <w:p w14:paraId="00000047"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Christina Sharpe’s directive that “We must become undisciplined” </w:t>
      </w:r>
      <w:r>
        <w:rPr>
          <w:b/>
        </w:rPr>
        <w:t>(qtd. in Donaldson, p. 19; p. 27)</w:t>
      </w:r>
      <w:r>
        <w:t xml:space="preserve">, should perhaps be foremost in our minds when we think about how our resources can adapt to shifting pressures and outlive any limited funding stream, ephemeral threats, pressures of time and </w:t>
      </w:r>
      <w:proofErr w:type="spellStart"/>
      <w:r>
        <w:t>labour</w:t>
      </w:r>
      <w:proofErr w:type="spellEnd"/>
      <w:r>
        <w:t xml:space="preserve">, or “pillaging”. Indeed, I would venture that we not only need to be </w:t>
      </w:r>
      <w:r>
        <w:rPr>
          <w:i/>
        </w:rPr>
        <w:t>un</w:t>
      </w:r>
      <w:r>
        <w:t xml:space="preserve">disciplined, but also </w:t>
      </w:r>
      <w:proofErr w:type="spellStart"/>
      <w:r>
        <w:rPr>
          <w:i/>
        </w:rPr>
        <w:t>anti</w:t>
      </w:r>
      <w:r>
        <w:t>disciplinary</w:t>
      </w:r>
      <w:proofErr w:type="spellEnd"/>
      <w:r>
        <w:t xml:space="preserve"> in our praxis. In the same sense that we need to find alternatives to conventional archives of loss to rehabilitate the histories that have fallen within the interstices, we need to look beyond the academy, beyond the episteme and beyond the “traditional” frameworks of dissemination and communication </w:t>
      </w:r>
      <w:proofErr w:type="spellStart"/>
      <w:r>
        <w:t>characterised</w:t>
      </w:r>
      <w:proofErr w:type="spellEnd"/>
      <w:r>
        <w:t xml:space="preserve"> by “monographs, journal articles, and book chapters” that have been heretofore privileged as most valuable </w:t>
      </w:r>
      <w:r>
        <w:rPr>
          <w:b/>
        </w:rPr>
        <w:t>(McCarl et al., 2023)</w:t>
      </w:r>
      <w:r>
        <w:t xml:space="preserve">. This is not to discredit the prevailing importance of peer-reviewed scholarship in these forms – this article, after all, operates in dialogue with standards of scholarly </w:t>
      </w:r>
      <w:proofErr w:type="spellStart"/>
      <w:r>
        <w:t>rigour</w:t>
      </w:r>
      <w:proofErr w:type="spellEnd"/>
      <w:r>
        <w:t>. It rather suggests that there are insights to be offered from co-creative, multimodal and interdisciplinary frameworks that do not lead to exclusively “academic” outputs.</w:t>
      </w:r>
      <w:r>
        <w:rPr>
          <w:vertAlign w:val="superscript"/>
        </w:rPr>
        <w:footnoteReference w:id="9"/>
      </w:r>
    </w:p>
    <w:p w14:paraId="00000048" w14:textId="77777777" w:rsidR="00C0257D" w:rsidRDefault="00C025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
    <w:p w14:paraId="00000049" w14:textId="5B537D38"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roofErr w:type="gramStart"/>
      <w:r>
        <w:t>In order to</w:t>
      </w:r>
      <w:proofErr w:type="gramEnd"/>
      <w:r>
        <w:t xml:space="preserve"> create pathways toward resilience and sustainability, we need to be “agile, mobile, insurgent” </w:t>
      </w:r>
      <w:r>
        <w:rPr>
          <w:b/>
        </w:rPr>
        <w:t>(Sample, qtd. in Corlett-Rivera et al.)</w:t>
      </w:r>
      <w:r>
        <w:t xml:space="preserve">: to find new (“guerilla”) interventions, strategies and frameworks that allow us to give our resources and their beneficiaries the care that they demand without extracting </w:t>
      </w:r>
      <w:proofErr w:type="gramStart"/>
      <w:r>
        <w:t>all of</w:t>
      </w:r>
      <w:proofErr w:type="gramEnd"/>
      <w:r>
        <w:t xml:space="preserve"> the time that we have to offer. This may mean that, ultimately, we relinquish ownership, or rather that we entrust our communities with ownership—that we share the land that we collectively till. As Daut entreats us, “we must operate with a form of “</w:t>
      </w:r>
      <w:proofErr w:type="spellStart"/>
      <w:r>
        <w:t>lakou</w:t>
      </w:r>
      <w:proofErr w:type="spellEnd"/>
      <w:r>
        <w:t xml:space="preserve"> consciousness” that moves us away from a logic of individuality (private property) and toward the feeling of togetherness (the commons) that living collectively requires, that is, being a part of a public” </w:t>
      </w:r>
      <w:r>
        <w:rPr>
          <w:b/>
        </w:rPr>
        <w:t>(“Haiti @ the Digital Crossroads”)</w:t>
      </w:r>
      <w:r>
        <w:t xml:space="preserve">. Of course, relinquishing ownership to a </w:t>
      </w:r>
      <w:proofErr w:type="gramStart"/>
      <w:r>
        <w:t>collaborative commons</w:t>
      </w:r>
      <w:proofErr w:type="gramEnd"/>
      <w:r>
        <w:t xml:space="preserve"> is not without ethical conundrums and we must ensure that, in so doing, we do not </w:t>
      </w:r>
      <w:proofErr w:type="spellStart"/>
      <w:r>
        <w:t>invisibilise</w:t>
      </w:r>
      <w:proofErr w:type="spellEnd"/>
      <w:r>
        <w:t xml:space="preserve"> what is in essence also a transference of </w:t>
      </w:r>
      <w:proofErr w:type="spellStart"/>
      <w:r>
        <w:t>labour</w:t>
      </w:r>
      <w:proofErr w:type="spellEnd"/>
      <w:r>
        <w:t xml:space="preserve"> and responsibility. </w:t>
      </w:r>
      <w:proofErr w:type="gramStart"/>
      <w:r>
        <w:t>In order to</w:t>
      </w:r>
      <w:proofErr w:type="gramEnd"/>
      <w:r>
        <w:t xml:space="preserve"> function </w:t>
      </w:r>
      <w:sdt>
        <w:sdtPr>
          <w:tag w:val="goog_rdk_35"/>
          <w:id w:val="-174044647"/>
        </w:sdtPr>
        <w:sdtContent>
          <w:commentRangeStart w:id="38"/>
        </w:sdtContent>
      </w:sdt>
      <w:r w:rsidRPr="0086394B">
        <w:rPr>
          <w:iCs/>
        </w:rPr>
        <w:t>as</w:t>
      </w:r>
      <w:commentRangeEnd w:id="38"/>
      <w:r w:rsidRPr="0086394B">
        <w:rPr>
          <w:iCs/>
        </w:rPr>
        <w:commentReference w:id="38"/>
      </w:r>
      <w:r>
        <w:rPr>
          <w:i/>
        </w:rPr>
        <w:t xml:space="preserve"> </w:t>
      </w:r>
      <w:r>
        <w:t xml:space="preserve">a collective </w:t>
      </w:r>
      <w:proofErr w:type="spellStart"/>
      <w:r>
        <w:t>endeavour</w:t>
      </w:r>
      <w:proofErr w:type="spellEnd"/>
      <w:r>
        <w:t xml:space="preserve">—for </w:t>
      </w:r>
      <w:r>
        <w:lastRenderedPageBreak/>
        <w:t xml:space="preserve">the </w:t>
      </w:r>
      <w:proofErr w:type="spellStart"/>
      <w:r>
        <w:t>lakou</w:t>
      </w:r>
      <w:proofErr w:type="spellEnd"/>
      <w:r>
        <w:t xml:space="preserve"> to function </w:t>
      </w:r>
      <w:r>
        <w:rPr>
          <w:i/>
        </w:rPr>
        <w:t>as</w:t>
      </w:r>
      <w:r>
        <w:t xml:space="preserve"> a </w:t>
      </w:r>
      <w:proofErr w:type="spellStart"/>
      <w:r>
        <w:t>lakou</w:t>
      </w:r>
      <w:proofErr w:type="spellEnd"/>
      <w:r>
        <w:t xml:space="preserve">—there needs to be an equitable division of </w:t>
      </w:r>
      <w:proofErr w:type="spellStart"/>
      <w:r>
        <w:t>labour</w:t>
      </w:r>
      <w:proofErr w:type="spellEnd"/>
      <w:r>
        <w:t xml:space="preserve">, which, in practice, is almost impossible to achieve without some degree of “discipline”. </w:t>
      </w:r>
    </w:p>
    <w:p w14:paraId="0000004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proofErr w:type="spellStart"/>
      <w:r>
        <w:t>Antidisciplinary</w:t>
      </w:r>
      <w:proofErr w:type="spellEnd"/>
      <w:r>
        <w:t xml:space="preserve"> approaches are not a summons to chaos, however, but rather an insurgent pushback against the structures that conspire to limit our </w:t>
      </w:r>
      <w:proofErr w:type="spellStart"/>
      <w:r>
        <w:t>endeavours</w:t>
      </w:r>
      <w:proofErr w:type="spellEnd"/>
      <w:r>
        <w:t xml:space="preserve">. Insurgency is, like Daut acknowledges of the principle of collaboration and </w:t>
      </w:r>
      <w:proofErr w:type="spellStart"/>
      <w:r>
        <w:t>rasanblaj</w:t>
      </w:r>
      <w:proofErr w:type="spellEnd"/>
      <w:r>
        <w:t xml:space="preserve"> </w:t>
      </w:r>
      <w:r>
        <w:rPr>
          <w:b/>
        </w:rPr>
        <w:t>(“Haiti @ the Digital Crossroads”)</w:t>
      </w:r>
      <w:r>
        <w:t xml:space="preserve">, deeply embedded in Haitian culture. Relinquishing ownership within this framework of undisciplined and insurgent praxis is about creating heritable legacies for our digital and public heritage assemblages, not about keeping them perpetually alive. Indeed, it is the process of allowing it to die so that it can have a new life as something else: a phoenix reborn from the ashes (to borrow the motif from the </w:t>
      </w:r>
      <w:proofErr w:type="spellStart"/>
      <w:r>
        <w:t>Christophean</w:t>
      </w:r>
      <w:proofErr w:type="spellEnd"/>
      <w:r>
        <w:t xml:space="preserve"> coat of arms). As Donaldson reminds us, “inhabiting the space of the undisciplined … require[s] recognizing and contending with the temporalities of digital material”. In this way, though we may not always be able to tend to our gardens, in planting multiple seeds—intermingled with the seeds sown by others—we might hope that some will flower and continue to flourish even in our absence. Though Narcisse’s </w:t>
      </w:r>
      <w:proofErr w:type="spellStart"/>
      <w:r>
        <w:rPr>
          <w:i/>
        </w:rPr>
        <w:t>Mémoire</w:t>
      </w:r>
      <w:proofErr w:type="spellEnd"/>
      <w:r>
        <w:rPr>
          <w:i/>
        </w:rPr>
        <w:t xml:space="preserve"> de Femmes</w:t>
      </w:r>
      <w:r>
        <w:t xml:space="preserve"> is no longer accessible as a transcribed digital resource, it has served as a source of inspiration for artists, scholars and others (including myself) who interrogate the absences and erasures of “official” histories and seek to reimagine and reassemble the lives of the brilliant Haitian women that grand narratives have overlooked. Moreover, and most importantly, the original book remains accessible in numerous research libraries globally. Though the impermanence of digital resources can make them difficult to cite reliably or verify over time, creating multiple imprints of these resources (by way of physical texts, exhibits, material objects, archiving exercises or other digital assemblages) enables them to exist within an evolving and dynamic ecosystem that is undergirded by the principles of </w:t>
      </w:r>
      <w:proofErr w:type="spellStart"/>
      <w:r>
        <w:t>rasanblaj</w:t>
      </w:r>
      <w:proofErr w:type="spellEnd"/>
      <w:r>
        <w:t>.</w:t>
      </w:r>
    </w:p>
    <w:p w14:paraId="0000004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t xml:space="preserve">Through the various constellations of </w:t>
      </w:r>
      <w:proofErr w:type="spellStart"/>
      <w:r>
        <w:rPr>
          <w:i/>
        </w:rPr>
        <w:t>Fanm</w:t>
      </w:r>
      <w:proofErr w:type="spellEnd"/>
      <w:r>
        <w:rPr>
          <w:i/>
        </w:rPr>
        <w:t xml:space="preserve"> </w:t>
      </w:r>
      <w:proofErr w:type="spellStart"/>
      <w:r>
        <w:rPr>
          <w:i/>
        </w:rPr>
        <w:t>Rebèl</w:t>
      </w:r>
      <w:proofErr w:type="spellEnd"/>
      <w:r>
        <w:t xml:space="preserve">, I have </w:t>
      </w:r>
      <w:proofErr w:type="spellStart"/>
      <w:r>
        <w:t>endeavoured</w:t>
      </w:r>
      <w:proofErr w:type="spellEnd"/>
      <w:r>
        <w:t xml:space="preserve"> to be undisciplined and insurgent: creating multiple digital and public heritage assemblages which have in turn been nurtured and, in many instances, made possible by the </w:t>
      </w:r>
      <w:proofErr w:type="spellStart"/>
      <w:r>
        <w:t>lakou</w:t>
      </w:r>
      <w:proofErr w:type="spellEnd"/>
      <w:r>
        <w:t xml:space="preserve"> (or </w:t>
      </w:r>
      <w:proofErr w:type="spellStart"/>
      <w:r>
        <w:t>kolektif</w:t>
      </w:r>
      <w:proofErr w:type="spellEnd"/>
      <w:r>
        <w:t xml:space="preserve">). My efforts to promote resilience for these assemblages are manifested in their multiplicity and their multimodality. Each assemblage, whether material or digital, exists as an imprint. A heritage plaque wrought in cast </w:t>
      </w:r>
      <w:proofErr w:type="spellStart"/>
      <w:r>
        <w:t>aluminium</w:t>
      </w:r>
      <w:proofErr w:type="spellEnd"/>
      <w:r>
        <w:t xml:space="preserve"> and affixed to a building confers a sense of permanence and indelibility that a website that is subject to problems of ephemerality and reliant on continued maintenance does not. However, this presupposes the steadfastness and resilience of the walls to which this avowedly indelible object is affixed. During the Blitz bombings of the second World War, much of the Portman Estate development that encompassed Marie-Louise Christophe’s Marylebone dwelling was destroyed. It is a miracle that the original townhouse still stands. Nothing in the realm of digital or public heritage is </w:t>
      </w:r>
      <w:r>
        <w:rPr>
          <w:i/>
        </w:rPr>
        <w:t>truly</w:t>
      </w:r>
      <w:r>
        <w:t xml:space="preserve"> permanent, however indelible it may </w:t>
      </w:r>
      <w:r>
        <w:rPr>
          <w:i/>
        </w:rPr>
        <w:t>seem</w:t>
      </w:r>
      <w:r>
        <w:t xml:space="preserve">. The fact remains, however, that even despite its fallibilities, imprints of its significance as a public heritage site exist elsewhere: on social media; on recorded livestreams; in newspaper articles (including the front page of Haiti’s premier newspaper, </w:t>
      </w:r>
      <w:r>
        <w:rPr>
          <w:i/>
        </w:rPr>
        <w:t>Le Nouvelliste</w:t>
      </w:r>
      <w:r>
        <w:t xml:space="preserve">); in the radio archives of </w:t>
      </w:r>
      <w:r>
        <w:rPr>
          <w:i/>
        </w:rPr>
        <w:t>Radio France International</w:t>
      </w:r>
      <w:r>
        <w:t xml:space="preserve">; in the collective memory of those who attended its unveiling; in the indexed database of “Historical Landmarks” on Google Maps; in the minds of all the passersby who have given pause to observe it since; and in the will of the pilgrims who continue to make special journeys to pay tribute to a site that connects them with the memory of Haiti’s first and only queen. </w:t>
      </w:r>
    </w:p>
    <w:p w14:paraId="0000004C" w14:textId="2145D9B3"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pPr>
      <w:r>
        <w:lastRenderedPageBreak/>
        <w:t xml:space="preserve">There is always more work—more </w:t>
      </w:r>
      <w:proofErr w:type="spellStart"/>
      <w:r>
        <w:t>labour</w:t>
      </w:r>
      <w:proofErr w:type="spellEnd"/>
      <w:r>
        <w:t xml:space="preserve">—to be given in creating heritable and resilient pathways for our assemblages. We can always do more to push the boundaries of our “radical collaborations” to create what Huet, Alteri and Taylor have termed “transformational access” </w:t>
      </w:r>
      <w:r>
        <w:rPr>
          <w:b/>
        </w:rPr>
        <w:t>(2021, p. 104)</w:t>
      </w:r>
      <w:r>
        <w:t xml:space="preserve">. I, for one, hope that </w:t>
      </w:r>
      <w:proofErr w:type="spellStart"/>
      <w:r>
        <w:rPr>
          <w:i/>
        </w:rPr>
        <w:t>Fanm</w:t>
      </w:r>
      <w:proofErr w:type="spellEnd"/>
      <w:r>
        <w:rPr>
          <w:i/>
        </w:rPr>
        <w:t xml:space="preserve"> </w:t>
      </w:r>
      <w:proofErr w:type="spellStart"/>
      <w:r>
        <w:rPr>
          <w:i/>
        </w:rPr>
        <w:t>Rebèl</w:t>
      </w:r>
      <w:proofErr w:type="spellEnd"/>
      <w:r>
        <w:t xml:space="preserve"> continues to expand its limits with likeminded partners, producing more curated digital content with </w:t>
      </w:r>
      <w:r>
        <w:rPr>
          <w:i/>
        </w:rPr>
        <w:t>Rendering Revolution</w:t>
      </w:r>
      <w:r>
        <w:t xml:space="preserve"> and developing </w:t>
      </w:r>
      <w:sdt>
        <w:sdtPr>
          <w:tag w:val="goog_rdk_37"/>
          <w:id w:val="769417261"/>
        </w:sdtPr>
        <w:sdtContent>
          <w:ins w:id="39" w:author="McCarl, Clayton" w:date="2025-10-07T11:52:00Z">
            <w:r>
              <w:t>o</w:t>
            </w:r>
          </w:ins>
        </w:sdtContent>
      </w:sdt>
      <w:r>
        <w:t>pen</w:t>
      </w:r>
      <w:sdt>
        <w:sdtPr>
          <w:tag w:val="goog_rdk_39"/>
          <w:id w:val="-102497495"/>
        </w:sdtPr>
        <w:sdtContent>
          <w:ins w:id="40" w:author="McCarl, Clayton" w:date="2025-10-07T11:52:00Z">
            <w:r>
              <w:t>-</w:t>
            </w:r>
          </w:ins>
        </w:sdtContent>
      </w:sdt>
      <w:sdt>
        <w:sdtPr>
          <w:tag w:val="goog_rdk_41"/>
          <w:id w:val="-1844754153"/>
        </w:sdtPr>
        <w:sdtContent>
          <w:ins w:id="41" w:author="McCarl, Clayton" w:date="2025-10-07T11:52:00Z">
            <w:r>
              <w:t>a</w:t>
            </w:r>
          </w:ins>
        </w:sdtContent>
      </w:sdt>
      <w:r>
        <w:t xml:space="preserve">ccess educational resources and community outreach </w:t>
      </w:r>
      <w:proofErr w:type="spellStart"/>
      <w:r>
        <w:t>programmes</w:t>
      </w:r>
      <w:proofErr w:type="spellEnd"/>
      <w:r>
        <w:t xml:space="preserve"> in association with the Haitian Chamber of Commerce, the Knowledge Project and Black Butterfly.</w:t>
      </w:r>
      <w:r>
        <w:rPr>
          <w:b/>
        </w:rPr>
        <w:t xml:space="preserve"> </w:t>
      </w:r>
      <w:r>
        <w:t xml:space="preserve">Whether or not each assemblage is able to endure, however, what is most important is that the imprints of the histories at their core exist elsewhere, nurtured by the activist aspirations and collaborative </w:t>
      </w:r>
      <w:proofErr w:type="spellStart"/>
      <w:r>
        <w:t>endeavours</w:t>
      </w:r>
      <w:proofErr w:type="spellEnd"/>
      <w:r>
        <w:t xml:space="preserve"> of other caring hands. In the hands of the many, these imprints will, it is hoped, continue to multiply, converge (and diverge) to resist colonialist violence and neglect</w:t>
      </w:r>
      <w:r>
        <w:rPr>
          <w:b/>
        </w:rPr>
        <w:t xml:space="preserve"> </w:t>
      </w:r>
      <w:r>
        <w:t xml:space="preserve">and create possibilities of </w:t>
      </w:r>
      <w:proofErr w:type="spellStart"/>
      <w:r>
        <w:t>rasanblaj</w:t>
      </w:r>
      <w:proofErr w:type="spellEnd"/>
      <w:r>
        <w:t xml:space="preserve"> for Haiti’s </w:t>
      </w:r>
      <w:proofErr w:type="spellStart"/>
      <w:r>
        <w:rPr>
          <w:i/>
        </w:rPr>
        <w:t>fanm</w:t>
      </w:r>
      <w:proofErr w:type="spellEnd"/>
      <w:r>
        <w:rPr>
          <w:i/>
        </w:rPr>
        <w:t xml:space="preserve"> </w:t>
      </w:r>
      <w:proofErr w:type="spellStart"/>
      <w:r>
        <w:rPr>
          <w:i/>
        </w:rPr>
        <w:t>rebèl</w:t>
      </w:r>
      <w:proofErr w:type="spellEnd"/>
      <w:r>
        <w:rPr>
          <w:i/>
        </w:rPr>
        <w:t xml:space="preserve"> </w:t>
      </w:r>
      <w:r>
        <w:t>anew.</w:t>
      </w:r>
    </w:p>
    <w:p w14:paraId="0000004E" w14:textId="77777777" w:rsidR="00C0257D" w:rsidRDefault="00000000">
      <w:pPr>
        <w:pStyle w:val="Heading1"/>
        <w:spacing w:after="288"/>
      </w:pPr>
      <w:r>
        <w:t>References</w:t>
      </w:r>
    </w:p>
    <w:p w14:paraId="0000004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Anon. “London Blue Plaque Scheme Nomination Form,” </w:t>
      </w:r>
      <w:r>
        <w:rPr>
          <w:i/>
        </w:rPr>
        <w:t>English Heritage</w:t>
      </w:r>
      <w:r>
        <w:t xml:space="preserve">. Available at: </w:t>
      </w:r>
      <w:hyperlink r:id="rId28">
        <w:r w:rsidR="00C0257D">
          <w:rPr>
            <w:color w:val="0067BF"/>
            <w:u w:val="single"/>
          </w:rPr>
          <w:t>https://www.english-heritage.org.uk/siteassets/home/visit/blue-plaques/propose-plaque/proposal-form-new.pdf</w:t>
        </w:r>
      </w:hyperlink>
      <w:r>
        <w:t xml:space="preserve"> (Accessed 30 September 2019).</w:t>
      </w:r>
    </w:p>
    <w:p w14:paraId="0000005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Anon. (1815) </w:t>
      </w:r>
      <w:r>
        <w:rPr>
          <w:i/>
        </w:rPr>
        <w:t>London Morning Chronicle</w:t>
      </w:r>
      <w:r>
        <w:t xml:space="preserve">, 31 October, p. 3. {Available at </w:t>
      </w:r>
      <w:hyperlink r:id="rId29">
        <w:r w:rsidR="00C0257D">
          <w:rPr>
            <w:color w:val="0067BF"/>
            <w:u w:val="single"/>
          </w:rPr>
          <w:t>https://www.britishnewspaperarchive.co.uk/viewer/BL/0000082/18151031/007/0003?browse=true#</w:t>
        </w:r>
      </w:hyperlink>
      <w:r>
        <w:t xml:space="preserve"> (Accessed: 3 July 2024).}</w:t>
      </w:r>
    </w:p>
    <w:p w14:paraId="0000005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Audibert-</w:t>
      </w:r>
      <w:proofErr w:type="spellStart"/>
      <w:r>
        <w:t>Champenois</w:t>
      </w:r>
      <w:proofErr w:type="spellEnd"/>
      <w:r>
        <w:t xml:space="preserve">, Dorothée. (2021) “Le film sur la </w:t>
      </w:r>
      <w:proofErr w:type="spellStart"/>
      <w:r>
        <w:t>seule</w:t>
      </w:r>
      <w:proofErr w:type="spellEnd"/>
      <w:r>
        <w:t xml:space="preserve"> Reine </w:t>
      </w:r>
      <w:proofErr w:type="spellStart"/>
      <w:r>
        <w:t>d’Haïti</w:t>
      </w:r>
      <w:proofErr w:type="spellEnd"/>
      <w:r>
        <w:t xml:space="preserve"> Marie-Louise Christophe célèbre le 217éme </w:t>
      </w:r>
      <w:proofErr w:type="spellStart"/>
      <w:r>
        <w:t>anniversaire</w:t>
      </w:r>
      <w:proofErr w:type="spellEnd"/>
      <w:r>
        <w:t xml:space="preserve"> de </w:t>
      </w:r>
      <w:proofErr w:type="spellStart"/>
      <w:r>
        <w:t>l’Indépendance</w:t>
      </w:r>
      <w:proofErr w:type="spellEnd"/>
      <w:r>
        <w:t xml:space="preserve"> de </w:t>
      </w:r>
      <w:proofErr w:type="spellStart"/>
      <w:r>
        <w:t>l’île</w:t>
      </w:r>
      <w:proofErr w:type="spellEnd"/>
      <w:r>
        <w:t xml:space="preserve">’, </w:t>
      </w:r>
      <w:proofErr w:type="spellStart"/>
      <w:r>
        <w:rPr>
          <w:i/>
        </w:rPr>
        <w:t>Blacknews</w:t>
      </w:r>
      <w:proofErr w:type="spellEnd"/>
      <w:r>
        <w:rPr>
          <w:i/>
        </w:rPr>
        <w:t xml:space="preserve"> Pages: Publications </w:t>
      </w:r>
      <w:proofErr w:type="spellStart"/>
      <w:r>
        <w:rPr>
          <w:i/>
        </w:rPr>
        <w:t>panafricaines</w:t>
      </w:r>
      <w:proofErr w:type="spellEnd"/>
      <w:r>
        <w:rPr>
          <w:i/>
        </w:rPr>
        <w:t>, diaspora noire, people et actus</w:t>
      </w:r>
      <w:r>
        <w:t xml:space="preserve">, 12 January. {Available at: </w:t>
      </w:r>
      <w:hyperlink r:id="rId30">
        <w:r w:rsidR="00C0257D">
          <w:rPr>
            <w:color w:val="0067BF"/>
            <w:u w:val="single"/>
          </w:rPr>
          <w:t>https://blacknewspages.wordpress.com/2021/01/12/le-film-sur-la-seule-reine-dhaiti-marie-louise-christophe-celebre-le-217eme-anniversaire-de-lindependance-de-lile/</w:t>
        </w:r>
      </w:hyperlink>
      <w:r>
        <w:t xml:space="preserve"> (Accessed: 14 August 2024).}</w:t>
      </w:r>
    </w:p>
    <w:p w14:paraId="0000005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Bello, Bayyinah. (2024) “Untold Narratives of Women in Revolutions,” Keynote speech at </w:t>
      </w:r>
      <w:proofErr w:type="spellStart"/>
      <w:r>
        <w:rPr>
          <w:i/>
        </w:rPr>
        <w:t>Rasanblaj</w:t>
      </w:r>
      <w:proofErr w:type="spellEnd"/>
      <w:r>
        <w:rPr>
          <w:i/>
        </w:rPr>
        <w:t xml:space="preserve"> </w:t>
      </w:r>
      <w:proofErr w:type="spellStart"/>
      <w:r>
        <w:rPr>
          <w:i/>
        </w:rPr>
        <w:t>Fanm</w:t>
      </w:r>
      <w:proofErr w:type="spellEnd"/>
      <w:r>
        <w:rPr>
          <w:i/>
        </w:rPr>
        <w:t>: Stories of Haitian Womanhood, Past, Present and Future</w:t>
      </w:r>
      <w:r>
        <w:t>, University of Central Lancashire, 11 July.</w:t>
      </w:r>
    </w:p>
    <w:p w14:paraId="00000053"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Beula, Jak. “Homepage,” </w:t>
      </w:r>
      <w:r>
        <w:rPr>
          <w:i/>
        </w:rPr>
        <w:t>Nubian Jak Community Trust</w:t>
      </w:r>
      <w:r>
        <w:t>. Available at: https://nubianjak.org (Accessed 18 September 2024).</w:t>
      </w:r>
    </w:p>
    <w:p w14:paraId="00000054"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Bonnet, Ségolène. (2020) Personal communication, 25 February.</w:t>
      </w:r>
    </w:p>
    <w:p w14:paraId="00000055"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Boucherau</w:t>
      </w:r>
      <w:proofErr w:type="spellEnd"/>
      <w:r>
        <w:t xml:space="preserve">, Madeleine Sylvain. (1957) </w:t>
      </w:r>
      <w:r>
        <w:rPr>
          <w:i/>
        </w:rPr>
        <w:t xml:space="preserve">Haiti et </w:t>
      </w:r>
      <w:proofErr w:type="spellStart"/>
      <w:r>
        <w:rPr>
          <w:i/>
        </w:rPr>
        <w:t>ses</w:t>
      </w:r>
      <w:proofErr w:type="spellEnd"/>
      <w:r>
        <w:rPr>
          <w:i/>
        </w:rPr>
        <w:t xml:space="preserve"> Femmes: Une Etude </w:t>
      </w:r>
      <w:proofErr w:type="spellStart"/>
      <w:r>
        <w:rPr>
          <w:i/>
        </w:rPr>
        <w:t>d’Evolution</w:t>
      </w:r>
      <w:proofErr w:type="spellEnd"/>
      <w:r>
        <w:rPr>
          <w:i/>
        </w:rPr>
        <w:t xml:space="preserve"> Culturelle</w:t>
      </w:r>
      <w:r>
        <w:t>. Port-au-Prince: Les Presses Libres.</w:t>
      </w:r>
    </w:p>
    <w:p w14:paraId="00000056"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Brutus, </w:t>
      </w:r>
      <w:proofErr w:type="spellStart"/>
      <w:r>
        <w:t>Guilaine</w:t>
      </w:r>
      <w:proofErr w:type="spellEnd"/>
      <w:r>
        <w:t>. Speech for Marie-Louise Christophe blue heritage plaque unveiling, Hastings, 3 October.</w:t>
      </w:r>
    </w:p>
    <w:p w14:paraId="00000057"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lastRenderedPageBreak/>
        <w:t xml:space="preserve">Casimir, Jean. (2020) </w:t>
      </w:r>
      <w:r>
        <w:rPr>
          <w:i/>
        </w:rPr>
        <w:t>The Haitians: A Decolonial History</w:t>
      </w:r>
      <w:r>
        <w:t xml:space="preserve">. Translated by Laurent Dubois. Chapel Hill: University of North Carolina Press. </w:t>
      </w:r>
    </w:p>
    <w:p w14:paraId="00000058"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Chancy, M. Stephanie and Willson, Nicole. (2024, </w:t>
      </w:r>
      <w:proofErr w:type="spellStart"/>
      <w:r>
        <w:t>organisers</w:t>
      </w:r>
      <w:proofErr w:type="spellEnd"/>
      <w:r>
        <w:t>) </w:t>
      </w:r>
      <w:proofErr w:type="spellStart"/>
      <w:r>
        <w:rPr>
          <w:i/>
        </w:rPr>
        <w:t>Rasanblaj</w:t>
      </w:r>
      <w:proofErr w:type="spellEnd"/>
      <w:r>
        <w:rPr>
          <w:i/>
        </w:rPr>
        <w:t xml:space="preserve"> </w:t>
      </w:r>
      <w:proofErr w:type="spellStart"/>
      <w:r>
        <w:rPr>
          <w:i/>
        </w:rPr>
        <w:t>Fanm</w:t>
      </w:r>
      <w:proofErr w:type="spellEnd"/>
      <w:r>
        <w:rPr>
          <w:i/>
        </w:rPr>
        <w:t>: Stories of Haitian Womanhood, Past, Present and Future</w:t>
      </w:r>
      <w:r>
        <w:t>. Hybrid conference, Preston (University of Central Lancashire) and online, 10-12 July.</w:t>
      </w:r>
    </w:p>
    <w:p w14:paraId="00000059"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Clammer, Paul. (2023) </w:t>
      </w:r>
      <w:r>
        <w:rPr>
          <w:i/>
        </w:rPr>
        <w:t xml:space="preserve">Black Crown: Henry Christophe, the Haitian Revolution and the Caribbean’s Forgotten Kingdom. </w:t>
      </w:r>
      <w:r>
        <w:t>London: Hurst Publishers.</w:t>
      </w:r>
    </w:p>
    <w:p w14:paraId="0000005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Clammer, Paul. (2012/2017) </w:t>
      </w:r>
      <w:r>
        <w:rPr>
          <w:i/>
        </w:rPr>
        <w:t>Haiti</w:t>
      </w:r>
      <w:r>
        <w:t>. Buckinghamshire: Bradt Travel Guides.</w:t>
      </w:r>
    </w:p>
    <w:p w14:paraId="0000005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Corlett Rivera, Kelsey et al. (2021) “In Service of Pedagogy: A Colony in Crisis and the Digital Humanities Center,” in Anne McGrail, Angel David Nieves, and Siobhan </w:t>
      </w:r>
      <w:proofErr w:type="spellStart"/>
      <w:r>
        <w:t>Senier</w:t>
      </w:r>
      <w:proofErr w:type="spellEnd"/>
      <w:r>
        <w:t xml:space="preserve"> (eds.) </w:t>
      </w:r>
      <w:r>
        <w:rPr>
          <w:i/>
        </w:rPr>
        <w:t>People, Practice, Power: Digital Humanities outside the Center</w:t>
      </w:r>
      <w:r>
        <w:t xml:space="preserve">. Minneapolis and London: University of Minnesota Press, Part 2, Chapter 9. {Available at: </w:t>
      </w:r>
      <w:hyperlink r:id="rId31" w:anchor="ch09">
        <w:r w:rsidR="00C0257D">
          <w:rPr>
            <w:color w:val="0067BF"/>
            <w:u w:val="single"/>
          </w:rPr>
          <w:t>https://dhdebates.gc.cuny.edu/read/people-practice-power/section/9aa033b8-a0f4-4a6e-971c-8b731dd9c1d3#ch09</w:t>
        </w:r>
      </w:hyperlink>
      <w:r>
        <w:t xml:space="preserve"> (Accessed: 5 July 2024).}</w:t>
      </w:r>
    </w:p>
    <w:p w14:paraId="0000005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Curci, Stephanie, (2008) “Mapping Haitian History: A Photo Essay,” </w:t>
      </w:r>
      <w:r>
        <w:rPr>
          <w:i/>
        </w:rPr>
        <w:t>The Journal of Haitian Studies</w:t>
      </w:r>
      <w:r>
        <w:t xml:space="preserve">, 14(2), pp. 120-129. {Available at: </w:t>
      </w:r>
      <w:hyperlink r:id="rId32">
        <w:r w:rsidR="00C0257D">
          <w:rPr>
            <w:color w:val="0067BF"/>
            <w:u w:val="single"/>
          </w:rPr>
          <w:t>http://www.jstor.org/stable/41715192</w:t>
        </w:r>
      </w:hyperlink>
      <w:r>
        <w:t xml:space="preserve"> (Accessed: 5 July 2024).}</w:t>
      </w:r>
    </w:p>
    <w:p w14:paraId="0000005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Curci, Stephanie and Jones, Chris, “The Project,” </w:t>
      </w:r>
      <w:r>
        <w:rPr>
          <w:i/>
        </w:rPr>
        <w:t>Mapping the Haitian Revolution</w:t>
      </w:r>
      <w:r>
        <w:t xml:space="preserve">. Available at </w:t>
      </w:r>
      <w:hyperlink r:id="rId33">
        <w:r w:rsidR="00C0257D">
          <w:rPr>
            <w:color w:val="0067BF"/>
            <w:u w:val="single"/>
          </w:rPr>
          <w:t>https://www.mappinghaitianrevolution.com/about</w:t>
        </w:r>
      </w:hyperlink>
      <w:r>
        <w:t xml:space="preserve"> (Accessed 7 August 2024).</w:t>
      </w:r>
    </w:p>
    <w:p w14:paraId="0000005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Daut, Marlene. “About: La Gazette Royale </w:t>
      </w:r>
      <w:proofErr w:type="spellStart"/>
      <w:r>
        <w:t>d’Hayti</w:t>
      </w:r>
      <w:proofErr w:type="spellEnd"/>
      <w:r>
        <w:t xml:space="preserve">,” </w:t>
      </w:r>
      <w:r>
        <w:rPr>
          <w:i/>
        </w:rPr>
        <w:t xml:space="preserve">La Gazette Royale </w:t>
      </w:r>
      <w:proofErr w:type="spellStart"/>
      <w:r>
        <w:rPr>
          <w:i/>
        </w:rPr>
        <w:t>d’Hayti</w:t>
      </w:r>
      <w:proofErr w:type="spellEnd"/>
      <w:r>
        <w:t xml:space="preserve">. Available at </w:t>
      </w:r>
      <w:hyperlink r:id="rId34">
        <w:r w:rsidR="00C0257D">
          <w:rPr>
            <w:color w:val="0067BF"/>
            <w:u w:val="single"/>
          </w:rPr>
          <w:t>https://lagazetteroyale.com/about/</w:t>
        </w:r>
      </w:hyperlink>
      <w:r>
        <w:t xml:space="preserve"> (Accessed 3 July 2024).</w:t>
      </w:r>
    </w:p>
    <w:p w14:paraId="0000005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Daut, Marlene. (2019) “Haiti @ the Digital Crossroads: Archiving Black Sovereignty,” </w:t>
      </w:r>
      <w:r>
        <w:rPr>
          <w:i/>
        </w:rPr>
        <w:t>Archipelagos</w:t>
      </w:r>
      <w:r>
        <w:t xml:space="preserve">, 3. {Available at: </w:t>
      </w:r>
      <w:hyperlink r:id="rId35">
        <w:r w:rsidR="00C0257D">
          <w:rPr>
            <w:color w:val="0067BF"/>
            <w:u w:val="single"/>
          </w:rPr>
          <w:t>https://archipelagosjournal.org/issue03/daut.html</w:t>
        </w:r>
      </w:hyperlink>
      <w:r>
        <w:t xml:space="preserve"> (Accessed: 5 July 2024).}</w:t>
      </w:r>
    </w:p>
    <w:p w14:paraId="0000006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Daut, Marlene. (2019) “Inside the Kingdom of Haiti, ‘the Wakanda of the Western Hemisphere,’” </w:t>
      </w:r>
      <w:r>
        <w:rPr>
          <w:i/>
        </w:rPr>
        <w:t>The Conversation</w:t>
      </w:r>
      <w:r>
        <w:t xml:space="preserve">, 23 January. {Available at </w:t>
      </w:r>
      <w:hyperlink r:id="rId36">
        <w:r w:rsidR="00C0257D">
          <w:rPr>
            <w:color w:val="0067BF"/>
            <w:u w:val="single"/>
          </w:rPr>
          <w:t>https://theconversation.com/inside-the-kingdom-of-haiti-the-wakanda-of-the-western-hemisphere-108250</w:t>
        </w:r>
      </w:hyperlink>
      <w:r>
        <w:t xml:space="preserve"> (Accessed: 3 July 2024).}</w:t>
      </w:r>
    </w:p>
    <w:p w14:paraId="0000006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Daut, Marlene. (2021) “Why Did Bridgerton Erase </w:t>
      </w:r>
      <w:proofErr w:type="gramStart"/>
      <w:r>
        <w:t>Haiti?,</w:t>
      </w:r>
      <w:proofErr w:type="gramEnd"/>
      <w:r>
        <w:t xml:space="preserve">” </w:t>
      </w:r>
      <w:r>
        <w:rPr>
          <w:i/>
        </w:rPr>
        <w:t>Avidly (Los Angeles Review of Books)</w:t>
      </w:r>
      <w:r>
        <w:t xml:space="preserve">, 19 January. {Available at </w:t>
      </w:r>
      <w:hyperlink r:id="rId37">
        <w:r w:rsidR="00C0257D">
          <w:rPr>
            <w:color w:val="0067BF"/>
            <w:u w:val="single"/>
          </w:rPr>
          <w:t>https://avidly.lareviewofbooks.org/2021/01/19/why-did-bridgerton-erase-haiti/</w:t>
        </w:r>
      </w:hyperlink>
      <w:r>
        <w:t xml:space="preserve"> (Accessed: 10 September 2024).}</w:t>
      </w:r>
    </w:p>
    <w:p w14:paraId="0000006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Dize, Nathan. (2024), Personal communication, 7 August.</w:t>
      </w:r>
    </w:p>
    <w:p w14:paraId="00000063"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lastRenderedPageBreak/>
        <w:t xml:space="preserve">Donaldson, Sonya. (2021) “The Ephemeral Archive: Unstable Terrain in Sites of Discord,” in Roopika </w:t>
      </w:r>
      <w:proofErr w:type="spellStart"/>
      <w:r>
        <w:t>Risam</w:t>
      </w:r>
      <w:proofErr w:type="spellEnd"/>
      <w:r>
        <w:t xml:space="preserve"> and Kelly Baker Josephs (eds.) </w:t>
      </w:r>
      <w:r>
        <w:rPr>
          <w:i/>
        </w:rPr>
        <w:t>The Digital Black Atlantic</w:t>
      </w:r>
      <w:r>
        <w:t>. Minneapolis and London: University of Minnesota Press, pp. 19-29.</w:t>
      </w:r>
    </w:p>
    <w:p w14:paraId="00000064"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Dublin, Dawn. (2022) Speech for Marie-Louise Christophe blue heritage plaque unveiling, Hastings, 3 October.</w:t>
      </w:r>
    </w:p>
    <w:p w14:paraId="00000065"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Evans, Maya. (2020) “We Are Here: Black History Month in Hastings and St </w:t>
      </w:r>
      <w:proofErr w:type="spellStart"/>
      <w:r>
        <w:t>Leonards</w:t>
      </w:r>
      <w:proofErr w:type="spellEnd"/>
      <w:r>
        <w:t xml:space="preserve">,” </w:t>
      </w:r>
      <w:r>
        <w:rPr>
          <w:i/>
        </w:rPr>
        <w:t>Hastings Online Times</w:t>
      </w:r>
      <w:r>
        <w:t>, October 18. {Available at: https://hastingsonlinetimes.co.uk/hot-topics/campaigns/we-are-here-black-history-month (Accessed 19 September 2024).}</w:t>
      </w:r>
    </w:p>
    <w:p w14:paraId="00000066"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Glover, Kaiama L. and Gil, Alex. (2021) “On the Interpretation of Digital Caribbean Dreams,” in Roopika </w:t>
      </w:r>
      <w:proofErr w:type="spellStart"/>
      <w:r>
        <w:t>Risam</w:t>
      </w:r>
      <w:proofErr w:type="spellEnd"/>
      <w:r>
        <w:t xml:space="preserve"> and Kelly Baker Josephs (eds.) </w:t>
      </w:r>
      <w:r>
        <w:rPr>
          <w:i/>
        </w:rPr>
        <w:t>The Digital Black Atlantic</w:t>
      </w:r>
      <w:r>
        <w:t>. Minneapolis and London: University of Minnesota Press, pp. 225-236.</w:t>
      </w:r>
    </w:p>
    <w:p w14:paraId="00000067"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Huet, Hélène, Alteri, Suzan, and Taylor, Laurie N., “Radical Collaboration to Improve Library Collections,” in Roopika </w:t>
      </w:r>
      <w:proofErr w:type="spellStart"/>
      <w:r>
        <w:t>Risam</w:t>
      </w:r>
      <w:proofErr w:type="spellEnd"/>
      <w:r>
        <w:t xml:space="preserve"> and Kelly Baker Josephs (eds.) </w:t>
      </w:r>
      <w:r>
        <w:rPr>
          <w:i/>
        </w:rPr>
        <w:t>The Digital Black Atlantic</w:t>
      </w:r>
      <w:r>
        <w:t>. Minneapolis and London: University of Minnesota Press, pp. 95-107.</w:t>
      </w:r>
    </w:p>
    <w:p w14:paraId="00000068"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Kauffman, Miranda. [@MirandaKauffman] (2021) “Any plaques for Marie-Louise Christophe &amp; daughters in the </w:t>
      </w:r>
      <w:proofErr w:type="gramStart"/>
      <w:r>
        <w:t>offing?@</w:t>
      </w:r>
      <w:proofErr w:type="spellStart"/>
      <w:proofErr w:type="gramEnd"/>
      <w:r>
        <w:t>openplaques</w:t>
      </w:r>
      <w:proofErr w:type="spellEnd"/>
      <w:r>
        <w:t xml:space="preserve"> @NubianJak @EnglishHeritage @DavidOlusoga,” [</w:t>
      </w:r>
      <w:hyperlink r:id="rId38">
        <w:r w:rsidR="00C0257D">
          <w:rPr>
            <w:color w:val="0067BF"/>
            <w:u w:val="single"/>
          </w:rPr>
          <w:t>x.com</w:t>
        </w:r>
      </w:hyperlink>
      <w:r>
        <w:t xml:space="preserve">] 23 February. Available at </w:t>
      </w:r>
      <w:hyperlink r:id="rId39">
        <w:r w:rsidR="00C0257D">
          <w:rPr>
            <w:color w:val="0067BF"/>
            <w:u w:val="single"/>
          </w:rPr>
          <w:t>https://x.com/MirandaKaufmann/status/1364207792958103560</w:t>
        </w:r>
      </w:hyperlink>
      <w:hyperlink r:id="rId40">
        <w:r w:rsidR="00C0257D">
          <w:rPr>
            <w:color w:val="0067BF"/>
            <w:u w:val="single"/>
          </w:rPr>
          <w:t xml:space="preserve"> </w:t>
        </w:r>
      </w:hyperlink>
      <w:r>
        <w:t>(Accessed: 16 September 2024).</w:t>
      </w:r>
    </w:p>
    <w:p w14:paraId="00000069"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Kauffman, Miranda. [@MirandaKauffman] (2021) “Check this out- how many people know about the first Queen of Haiti's time in England 1821-1824? She &amp; her daughters first lived w/ Thomas Clarkson @PlayfordHall, Suffolk &amp; then Blackheath, Hastings, and 13 [sic] Weymouth Street, Marylebone... cc @BlackBritHist #BlackBritishHistory,” [</w:t>
      </w:r>
      <w:hyperlink r:id="rId41">
        <w:r w:rsidR="00C0257D">
          <w:rPr>
            <w:color w:val="0067BF"/>
            <w:u w:val="single"/>
          </w:rPr>
          <w:t>x.com</w:t>
        </w:r>
      </w:hyperlink>
      <w:r>
        <w:t xml:space="preserve">] 23 February. Available at </w:t>
      </w:r>
      <w:hyperlink r:id="rId42">
        <w:r w:rsidR="00C0257D">
          <w:rPr>
            <w:color w:val="0067BF"/>
            <w:u w:val="single"/>
          </w:rPr>
          <w:t>https://x.com/MirandaKaufmann/status/1364172457335279616</w:t>
        </w:r>
      </w:hyperlink>
      <w:r>
        <w:t xml:space="preserve"> (Accessed: 16 September 2024).</w:t>
      </w:r>
    </w:p>
    <w:p w14:paraId="0000006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Madiou</w:t>
      </w:r>
      <w:proofErr w:type="spellEnd"/>
      <w:r>
        <w:t xml:space="preserve">, Thomas. (1989) Histoire </w:t>
      </w:r>
      <w:proofErr w:type="spellStart"/>
      <w:r>
        <w:t>d’Haïti</w:t>
      </w:r>
      <w:proofErr w:type="spellEnd"/>
      <w:r>
        <w:t>, Tome 2, Port-au-Prince: Éditions Henri Deschamps (First published 1847).</w:t>
      </w:r>
    </w:p>
    <w:p w14:paraId="0000006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McCarl, Clayton et al. (2023) “Colonial and Nineteenth-Century Latin American Studies and Digital Public Humanities,” </w:t>
      </w:r>
      <w:r>
        <w:rPr>
          <w:i/>
        </w:rPr>
        <w:t>Digital Studies/le champ numérique</w:t>
      </w:r>
      <w:r>
        <w:t xml:space="preserve">, 13(1). {Available at: </w:t>
      </w:r>
      <w:hyperlink r:id="rId43">
        <w:r w:rsidR="00C0257D">
          <w:rPr>
            <w:color w:val="0067BF"/>
            <w:u w:val="single"/>
          </w:rPr>
          <w:t>https://doi.org/10.16995/dscn.9601</w:t>
        </w:r>
      </w:hyperlink>
      <w:r>
        <w:t xml:space="preserve"> (Accessed: 19 September 2024).}</w:t>
      </w:r>
    </w:p>
    <w:p w14:paraId="0000006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McIntosh, Tabitha and Pierrot, Grégory. (2017) “Capturing the likeness of Henry I of Haiti (1805–1822),” </w:t>
      </w:r>
      <w:r>
        <w:rPr>
          <w:i/>
        </w:rPr>
        <w:t>Atlantic Studies: Global Currents</w:t>
      </w:r>
      <w:r>
        <w:t xml:space="preserve">, 14(2), pp. 127-151. {Available at: </w:t>
      </w:r>
      <w:hyperlink r:id="rId44">
        <w:r w:rsidR="00C0257D">
          <w:rPr>
            <w:color w:val="0067BF"/>
            <w:u w:val="single"/>
          </w:rPr>
          <w:t>https://doi.org/10.1080/14788810.2016.1203214</w:t>
        </w:r>
      </w:hyperlink>
      <w:r>
        <w:t xml:space="preserve"> (Accessed: 3 July 2024).}</w:t>
      </w:r>
    </w:p>
    <w:p w14:paraId="0000006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Meï</w:t>
      </w:r>
      <w:proofErr w:type="spellEnd"/>
      <w:r>
        <w:t xml:space="preserve">, Siobhan. (2020) “Call for Contributors and Collaborators,” </w:t>
      </w:r>
      <w:r>
        <w:rPr>
          <w:i/>
        </w:rPr>
        <w:t>H-Haiti: H-Net's Network dedicated to constructive discussions of Haiti</w:t>
      </w:r>
      <w:r>
        <w:t xml:space="preserve">. Available at </w:t>
      </w:r>
      <w:proofErr w:type="gramStart"/>
      <w:r>
        <w:t>https://networks.h-</w:t>
      </w:r>
      <w:r>
        <w:lastRenderedPageBreak/>
        <w:t>net.org/node/116721/discussions/5720984/cfp-“</w:t>
      </w:r>
      <w:proofErr w:type="gramEnd"/>
      <w:r>
        <w:t>rendering-revolution-sartorial-approaches-haitian-history” (Accessed 10 September).</w:t>
      </w:r>
    </w:p>
    <w:p w14:paraId="0000006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Meï</w:t>
      </w:r>
      <w:proofErr w:type="spellEnd"/>
      <w:r>
        <w:t>, Siobhan. (2020) “Mount Holyoke College Alumnae Fellowship Application Essay,” November.</w:t>
      </w:r>
    </w:p>
    <w:p w14:paraId="0000006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Meï</w:t>
      </w:r>
      <w:proofErr w:type="spellEnd"/>
      <w:r>
        <w:t xml:space="preserve">, Siobhan and Square, Jonathan M., “About,” </w:t>
      </w:r>
      <w:r>
        <w:rPr>
          <w:i/>
        </w:rPr>
        <w:t>Rendering Revolution: Sartorial Approaches to Haitian History</w:t>
      </w:r>
      <w:r>
        <w:t xml:space="preserve">. Available at </w:t>
      </w:r>
      <w:hyperlink r:id="rId45">
        <w:r w:rsidR="00C0257D">
          <w:rPr>
            <w:color w:val="0067BF"/>
            <w:u w:val="single"/>
          </w:rPr>
          <w:t>https://renderingrevolution.ht/about</w:t>
        </w:r>
      </w:hyperlink>
      <w:r>
        <w:t xml:space="preserve"> (Accessed 14 August 2024).</w:t>
      </w:r>
    </w:p>
    <w:p w14:paraId="0000007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Meï</w:t>
      </w:r>
      <w:proofErr w:type="spellEnd"/>
      <w:r>
        <w:t>, Siobhan. and Square, Jonathan M. (2025, curators) </w:t>
      </w:r>
      <w:proofErr w:type="spellStart"/>
      <w:r>
        <w:rPr>
          <w:i/>
        </w:rPr>
        <w:t>Revolisyon</w:t>
      </w:r>
      <w:proofErr w:type="spellEnd"/>
      <w:r>
        <w:rPr>
          <w:i/>
        </w:rPr>
        <w:t xml:space="preserve"> </w:t>
      </w:r>
      <w:proofErr w:type="spellStart"/>
      <w:r>
        <w:rPr>
          <w:i/>
        </w:rPr>
        <w:t>Toupatou</w:t>
      </w:r>
      <w:proofErr w:type="spellEnd"/>
      <w:r>
        <w:t>. Exhibition at Anna-Maria &amp; Stephen Kellen Gallery, Parsons School of Design (The New School), New York, 1 January–15 February.</w:t>
      </w:r>
    </w:p>
    <w:p w14:paraId="0000007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Narcisse, Jasmine Claude. (1997) </w:t>
      </w:r>
      <w:proofErr w:type="spellStart"/>
      <w:r>
        <w:rPr>
          <w:i/>
        </w:rPr>
        <w:t>Mémoire</w:t>
      </w:r>
      <w:proofErr w:type="spellEnd"/>
      <w:r>
        <w:rPr>
          <w:i/>
        </w:rPr>
        <w:t xml:space="preserve"> de Femmes</w:t>
      </w:r>
      <w:r>
        <w:t xml:space="preserve"> (collaboration: Pierre-Richard Narcisse). Port-au-Prince: </w:t>
      </w:r>
      <w:proofErr w:type="spellStart"/>
      <w:r>
        <w:t>Unicef</w:t>
      </w:r>
      <w:proofErr w:type="spellEnd"/>
      <w:r>
        <w:t>.</w:t>
      </w:r>
    </w:p>
    <w:p w14:paraId="0000007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Narcisse, Jasmine Claude. </w:t>
      </w:r>
      <w:proofErr w:type="spellStart"/>
      <w:r>
        <w:rPr>
          <w:i/>
        </w:rPr>
        <w:t>Mémoire</w:t>
      </w:r>
      <w:proofErr w:type="spellEnd"/>
      <w:r>
        <w:rPr>
          <w:i/>
        </w:rPr>
        <w:t xml:space="preserve"> de Femmes</w:t>
      </w:r>
      <w:r>
        <w:t xml:space="preserve">. Available at </w:t>
      </w:r>
      <w:hyperlink r:id="rId46">
        <w:r w:rsidR="00C0257D">
          <w:rPr>
            <w:color w:val="0563C1"/>
            <w:u w:val="single"/>
          </w:rPr>
          <w:t>http://memoiredefemmes.com</w:t>
        </w:r>
      </w:hyperlink>
      <w:r>
        <w:t xml:space="preserve"> (Accessed 14 August 2024).</w:t>
      </w:r>
    </w:p>
    <w:p w14:paraId="00000073"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Narcisse, Jasmine Claude. (2020) Personal communication, 19 May.</w:t>
      </w:r>
    </w:p>
    <w:p w14:paraId="00000074"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Narcisse, Jasmine Claude. (2024) Personal communication, 8 September.</w:t>
      </w:r>
    </w:p>
    <w:p w14:paraId="00000075"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Nazaire, Hertz. (2017) </w:t>
      </w:r>
      <w:r>
        <w:rPr>
          <w:i/>
        </w:rPr>
        <w:t>Finding Your Colors: Fine Art Adult Coloring Book</w:t>
      </w:r>
      <w:r>
        <w:t>, Volume 1, Indigo Book.</w:t>
      </w:r>
    </w:p>
    <w:p w14:paraId="00000076"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Rice, Alan. (2010) </w:t>
      </w:r>
      <w:r>
        <w:rPr>
          <w:i/>
        </w:rPr>
        <w:t>Creating Memorials, Building Identities: The Politics of Memory in the Black Atlantic</w:t>
      </w:r>
      <w:r>
        <w:t>. Liverpool: Liverpool University Press.</w:t>
      </w:r>
    </w:p>
    <w:p w14:paraId="00000077"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proofErr w:type="spellStart"/>
      <w:r>
        <w:t>Saturné</w:t>
      </w:r>
      <w:proofErr w:type="spellEnd"/>
      <w:r>
        <w:t>, Archbishop Launay. “</w:t>
      </w:r>
      <w:proofErr w:type="spellStart"/>
      <w:r>
        <w:t>Incendie</w:t>
      </w:r>
      <w:proofErr w:type="spellEnd"/>
      <w:r>
        <w:t xml:space="preserve"> de la </w:t>
      </w:r>
      <w:proofErr w:type="spellStart"/>
      <w:r>
        <w:t>chapelle</w:t>
      </w:r>
      <w:proofErr w:type="spellEnd"/>
      <w:r>
        <w:t xml:space="preserve"> royale Henri Christophe de Milot,” </w:t>
      </w:r>
      <w:r>
        <w:rPr>
          <w:i/>
        </w:rPr>
        <w:t>Le Nouvelliste</w:t>
      </w:r>
      <w:r>
        <w:t xml:space="preserve">, 17 April. {Available at </w:t>
      </w:r>
      <w:hyperlink r:id="rId47">
        <w:r w:rsidR="00C0257D">
          <w:rPr>
            <w:color w:val="0067BF"/>
            <w:u w:val="single"/>
          </w:rPr>
          <w:t>https://lenouvelliste.com/article/215027/incendie-de-la-chapelle-royale-henri-christophe-de-milot-larcheveche-du-cap-haitien-denonce-la-negligence-des-autorites</w:t>
        </w:r>
      </w:hyperlink>
      <w:r>
        <w:t xml:space="preserve"> (Accessed: 10 September 2024).}</w:t>
      </w:r>
    </w:p>
    <w:p w14:paraId="00000078"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Sepinwall, Alyssa. [@DrSepinwall] (2021) “Holy view count! @NicoleWillson’s film on Queen Marie-Louise </w:t>
      </w:r>
      <w:r>
        <w:rPr>
          <w:rFonts w:ascii="REM" w:eastAsia="REM" w:hAnsi="REM" w:cs="REM"/>
        </w:rPr>
        <w:t>🇭🇹</w:t>
      </w:r>
      <w:r>
        <w:t xml:space="preserve"> has gotten nearly 156K views on YouTube in 2 months!! That goes way beyond any of our scholarship. What a hunger for public history about Haiti there is... &amp; </w:t>
      </w:r>
      <w:r>
        <w:rPr>
          <w:rFonts w:ascii="REM" w:eastAsia="REM" w:hAnsi="REM" w:cs="REM"/>
        </w:rPr>
        <w:t>🙏🏼🙏🏼</w:t>
      </w:r>
      <w:r>
        <w:t xml:space="preserve"> @LeverhulmeTrust &amp; @haitichambergb!!!!” [</w:t>
      </w:r>
      <w:hyperlink r:id="rId48">
        <w:r w:rsidR="00C0257D">
          <w:rPr>
            <w:color w:val="0067BF"/>
            <w:u w:val="single"/>
          </w:rPr>
          <w:t>x.com</w:t>
        </w:r>
      </w:hyperlink>
      <w:r>
        <w:t xml:space="preserve">] 22 March. Available at: </w:t>
      </w:r>
      <w:hyperlink r:id="rId49">
        <w:r w:rsidR="00C0257D">
          <w:rPr>
            <w:color w:val="0067BF"/>
            <w:u w:val="single"/>
          </w:rPr>
          <w:t>https://x.com/DrSepinwall/status/1374136007646351368</w:t>
        </w:r>
      </w:hyperlink>
      <w:r>
        <w:t xml:space="preserve"> (Accessed: 16 September 2024).</w:t>
      </w:r>
    </w:p>
    <w:p w14:paraId="00000079"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Sepinwall, Alyssa. [@DrSepinwall] (2021) “Some things are not in the archives - like how</w:t>
      </w:r>
      <w:r>
        <w:rPr>
          <w:rFonts w:ascii="REM" w:eastAsia="REM" w:hAnsi="REM" w:cs="REM"/>
        </w:rPr>
        <w:t>👑</w:t>
      </w:r>
      <w:r>
        <w:t xml:space="preserve">Marie-Louise *felt* being away from her </w:t>
      </w:r>
      <w:r>
        <w:rPr>
          <w:rFonts w:ascii="REM" w:eastAsia="REM" w:hAnsi="REM" w:cs="REM"/>
        </w:rPr>
        <w:t>🇭🇹</w:t>
      </w:r>
      <w:r>
        <w:t xml:space="preserve"> fam. So here, @wil4rd reflects from his experience in the Haitian diaspora in the UK, standing in front of her Church &amp; musing on how it must have felt like a </w:t>
      </w:r>
      <w:r>
        <w:lastRenderedPageBreak/>
        <w:t>(somewhat) familiar comfort!” [</w:t>
      </w:r>
      <w:hyperlink r:id="rId50">
        <w:r w:rsidR="00C0257D">
          <w:rPr>
            <w:color w:val="0067BF"/>
            <w:u w:val="single"/>
          </w:rPr>
          <w:t>x.com</w:t>
        </w:r>
      </w:hyperlink>
      <w:r>
        <w:t xml:space="preserve">] 2 January. Available at: </w:t>
      </w:r>
      <w:hyperlink r:id="rId51">
        <w:r w:rsidR="00C0257D">
          <w:rPr>
            <w:color w:val="0067BF"/>
            <w:u w:val="single"/>
          </w:rPr>
          <w:t>https://x.com/DrSepinwall/status/1345476771345440768</w:t>
        </w:r>
      </w:hyperlink>
      <w:r>
        <w:t xml:space="preserve"> (Accessed: 16 September 2024).</w:t>
      </w:r>
    </w:p>
    <w:p w14:paraId="0000007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Sharpe, Jenny. (2020) </w:t>
      </w:r>
      <w:r>
        <w:rPr>
          <w:i/>
        </w:rPr>
        <w:t>Immaterial Archives: An African Diaspora Poetics of Loss.</w:t>
      </w:r>
      <w:r>
        <w:t xml:space="preserve"> Illinois: Northwestern University Press.</w:t>
      </w:r>
    </w:p>
    <w:p w14:paraId="0000007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Smith, Jennie M. (2001) </w:t>
      </w:r>
      <w:r>
        <w:rPr>
          <w:i/>
        </w:rPr>
        <w:t>When the Hands are Many: Community Organization and Social Change in Rural Haiti</w:t>
      </w:r>
      <w:r>
        <w:t>. Ithaca and London: Cornell University Press.</w:t>
      </w:r>
    </w:p>
    <w:p w14:paraId="0000007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Smith, Matthew. (2022) Speech for Marie-Louise Christophe blue heritage plaque unveiling, London, 7 February.</w:t>
      </w:r>
    </w:p>
    <w:p w14:paraId="0000007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Square, Jonathan M. </w:t>
      </w:r>
      <w:r>
        <w:rPr>
          <w:i/>
        </w:rPr>
        <w:t>Fashioning the Self: Celebrating Black Fashion and Culture</w:t>
      </w:r>
      <w:r>
        <w:t>, Available at https://linktr.ee/fashioningtheself (Accessed 10 September 2024).</w:t>
      </w:r>
    </w:p>
    <w:p w14:paraId="0000007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Square, Jonathan M. “Network,” </w:t>
      </w:r>
      <w:r>
        <w:rPr>
          <w:i/>
        </w:rPr>
        <w:t>Rendering Revolution: Sartorial Approaches to Haitian History</w:t>
      </w:r>
      <w:r>
        <w:t xml:space="preserve">. Available at </w:t>
      </w:r>
      <w:hyperlink r:id="rId52">
        <w:r w:rsidR="00C0257D">
          <w:rPr>
            <w:color w:val="0067BF"/>
            <w:u w:val="single"/>
          </w:rPr>
          <w:t>https://renderingrevolution.ht/network</w:t>
        </w:r>
      </w:hyperlink>
      <w:r>
        <w:t xml:space="preserve"> (Accessed 14 August 2024).</w:t>
      </w:r>
    </w:p>
    <w:p w14:paraId="0000007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Ulysse, Gina Athena. (2017) “Why </w:t>
      </w:r>
      <w:proofErr w:type="spellStart"/>
      <w:r>
        <w:t>Rasanblaj</w:t>
      </w:r>
      <w:proofErr w:type="spellEnd"/>
      <w:r>
        <w:t xml:space="preserve">, Why </w:t>
      </w:r>
      <w:proofErr w:type="gramStart"/>
      <w:r>
        <w:t>Now?:</w:t>
      </w:r>
      <w:proofErr w:type="gramEnd"/>
      <w:r>
        <w:t xml:space="preserve"> New Salutations to the Four Cardinal Points in Haitian Studies,” </w:t>
      </w:r>
      <w:r>
        <w:rPr>
          <w:i/>
        </w:rPr>
        <w:t>Journal of Haitian Studies</w:t>
      </w:r>
      <w:r>
        <w:t xml:space="preserve">, 23(2), pp. 58-80. {Available at: </w:t>
      </w:r>
      <w:hyperlink r:id="rId53">
        <w:r w:rsidR="00C0257D">
          <w:rPr>
            <w:color w:val="0067BF"/>
            <w:u w:val="single"/>
          </w:rPr>
          <w:t>https://dx.doi.org/10.1353/jhs.2017.0017</w:t>
        </w:r>
      </w:hyperlink>
      <w:r>
        <w:t xml:space="preserve"> (Accessed: 3 July 2024).}</w:t>
      </w:r>
    </w:p>
    <w:p w14:paraId="00000080"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Willson, Nicole. (2019) “Gallery,” </w:t>
      </w:r>
      <w:proofErr w:type="spellStart"/>
      <w:r>
        <w:rPr>
          <w:i/>
        </w:rPr>
        <w:t>Fanm</w:t>
      </w:r>
      <w:proofErr w:type="spellEnd"/>
      <w:r>
        <w:rPr>
          <w:i/>
        </w:rPr>
        <w:t xml:space="preserve"> </w:t>
      </w:r>
      <w:proofErr w:type="spellStart"/>
      <w:r>
        <w:rPr>
          <w:i/>
        </w:rPr>
        <w:t>Rebèl</w:t>
      </w:r>
      <w:proofErr w:type="spellEnd"/>
      <w:r>
        <w:t xml:space="preserve">. Available at: </w:t>
      </w:r>
      <w:hyperlink r:id="rId54">
        <w:r w:rsidR="00C0257D">
          <w:rPr>
            <w:color w:val="0067BF"/>
            <w:u w:val="single"/>
          </w:rPr>
          <w:t>https://www.fanmrebel.com/en/gallery</w:t>
        </w:r>
      </w:hyperlink>
      <w:r>
        <w:t xml:space="preserve"> (Accessed 3 July 2024).</w:t>
      </w:r>
    </w:p>
    <w:p w14:paraId="00000081"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Willson, Nicole. (2021). “Sartorial insurgencies: Rebel women, headwraps and the revolutionary Black Atlantic”. </w:t>
      </w:r>
      <w:r>
        <w:rPr>
          <w:i/>
        </w:rPr>
        <w:t>Atlantic Studies</w:t>
      </w:r>
      <w:r>
        <w:t xml:space="preserve">, 19(1), 86–106. {Available at: </w:t>
      </w:r>
      <w:hyperlink r:id="rId55">
        <w:r w:rsidR="00C0257D">
          <w:rPr>
            <w:color w:val="0563C1"/>
            <w:u w:val="single"/>
          </w:rPr>
          <w:t>https://doi.org/10.1080/14788810.2021.1908790</w:t>
        </w:r>
      </w:hyperlink>
      <w:r>
        <w:t xml:space="preserve"> (Accessed: 28 August 2025).}</w:t>
      </w:r>
    </w:p>
    <w:p w14:paraId="00000082"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Willson, Nicole. (2020). “Unmaking the </w:t>
      </w:r>
      <w:proofErr w:type="spellStart"/>
      <w:r>
        <w:t>tricolore</w:t>
      </w:r>
      <w:proofErr w:type="spellEnd"/>
      <w:r>
        <w:t>: Catherine Flon, material testimony and occluded narratives of female-led resistance in Haiti and the Haitian </w:t>
      </w:r>
      <w:proofErr w:type="spellStart"/>
      <w:r>
        <w:rPr>
          <w:i/>
        </w:rPr>
        <w:t>Dyaspora</w:t>
      </w:r>
      <w:proofErr w:type="spellEnd"/>
      <w:r>
        <w:t>”. </w:t>
      </w:r>
      <w:r>
        <w:rPr>
          <w:i/>
        </w:rPr>
        <w:t>Slavery &amp; Abolition</w:t>
      </w:r>
      <w:r>
        <w:t xml:space="preserve">, 41(1), 131–148. {Available at: </w:t>
      </w:r>
      <w:hyperlink r:id="rId56">
        <w:r w:rsidR="00C0257D">
          <w:rPr>
            <w:color w:val="0563C1"/>
            <w:u w:val="single"/>
          </w:rPr>
          <w:t>https://doi.org/10.1080/0144039X.2019.1685254</w:t>
        </w:r>
      </w:hyperlink>
      <w:r>
        <w:t xml:space="preserve"> (Accessed: 28 August 2025).}</w:t>
      </w:r>
    </w:p>
    <w:p w14:paraId="00000083"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Willson, Nicole, Marous, Wilford and Romulus, Michelet. (2021) </w:t>
      </w:r>
      <w:r>
        <w:rPr>
          <w:i/>
        </w:rPr>
        <w:t>Marie-Louise Christophe: A Haitian Queen in Great Britain</w:t>
      </w:r>
      <w:r>
        <w:t xml:space="preserve">. YouTube. Available at: </w:t>
      </w:r>
      <w:hyperlink r:id="rId57">
        <w:r w:rsidR="00C0257D">
          <w:rPr>
            <w:color w:val="0067BF"/>
            <w:u w:val="single"/>
          </w:rPr>
          <w:t>https://youtu.be/9XOhMr2Fmh0?si=ftjiaqPD_EcwTgCI</w:t>
        </w:r>
      </w:hyperlink>
      <w:r>
        <w:t xml:space="preserve"> (Accessed: 14 August 2024).</w:t>
      </w:r>
    </w:p>
    <w:p w14:paraId="00000084"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88"/>
        <w:ind w:left="720" w:hanging="720"/>
      </w:pPr>
      <w:r>
        <w:t xml:space="preserve">YouTube. (2024) YouTube Analytics data for </w:t>
      </w:r>
      <w:proofErr w:type="spellStart"/>
      <w:r>
        <w:rPr>
          <w:i/>
        </w:rPr>
        <w:t>Fanm</w:t>
      </w:r>
      <w:proofErr w:type="spellEnd"/>
      <w:r>
        <w:rPr>
          <w:i/>
        </w:rPr>
        <w:t xml:space="preserve"> </w:t>
      </w:r>
      <w:proofErr w:type="spellStart"/>
      <w:r>
        <w:rPr>
          <w:i/>
        </w:rPr>
        <w:t>Rebèl</w:t>
      </w:r>
      <w:proofErr w:type="spellEnd"/>
      <w:r>
        <w:t>, YouTube Studio, Accessed 16 September.</w:t>
      </w:r>
    </w:p>
    <w:sectPr w:rsidR="00C0257D">
      <w:footerReference w:type="default" r:id="rId58"/>
      <w:pgSz w:w="11905" w:h="16837"/>
      <w:pgMar w:top="1439" w:right="1439" w:bottom="1439" w:left="1439" w:header="599" w:footer="56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cCarl, Clayton" w:date="2025-10-07T11:46:00Z" w:initials="">
    <w:p w14:paraId="00000098"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You have "initiative" just below.</w:t>
      </w:r>
    </w:p>
  </w:comment>
  <w:comment w:id="6" w:author="McCarl, Clayton" w:date="2025-10-07T11:49:00Z" w:initials="">
    <w:p w14:paraId="00000094"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think splitting this into two sentences in this way would help the reader.</w:t>
      </w:r>
    </w:p>
  </w:comment>
  <w:comment w:id="14" w:author="Siobhan Mei" w:date="2025-10-13T12:09:00Z" w:initials="">
    <w:p w14:paraId="00000092"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is this your translation, Nicole? could the translator be identified here?</w:t>
      </w:r>
    </w:p>
  </w:comment>
  <w:comment w:id="24" w:author="McCarl, Clayton" w:date="2025-10-07T11:53:00Z" w:initials="">
    <w:p w14:paraId="00000096" w14:textId="33D06F24"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Are the italics intentional?</w:t>
      </w:r>
      <w:r w:rsidR="00FA2354">
        <w:rPr>
          <w:rFonts w:ascii="Arial" w:eastAsia="Arial" w:hAnsi="Arial" w:cs="Arial"/>
          <w:color w:val="000000"/>
          <w:sz w:val="22"/>
          <w:szCs w:val="22"/>
        </w:rPr>
        <w:t xml:space="preserve"> </w:t>
      </w:r>
    </w:p>
  </w:comment>
  <w:comment w:id="25" w:author="McCarl, Clayton" w:date="2025-10-07T11:53:00Z" w:initials="">
    <w:p w14:paraId="00000095"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Are the italics intentional?</w:t>
      </w:r>
    </w:p>
  </w:comment>
  <w:comment w:id="26" w:author="McCarl, Clayton" w:date="2025-10-07T11:53:00Z" w:initials="">
    <w:p w14:paraId="0000009E"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Are the italics intentional?</w:t>
      </w:r>
    </w:p>
  </w:comment>
  <w:comment w:id="38" w:author="McCarl, Clayton" w:date="2025-10-07T11:55:00Z" w:initials="">
    <w:p w14:paraId="0000009A" w14:textId="77777777" w:rsidR="00C0257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Are the italics intentional?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098" w15:done="1"/>
  <w15:commentEx w15:paraId="00000094" w15:done="1"/>
  <w15:commentEx w15:paraId="00000092" w15:done="1"/>
  <w15:commentEx w15:paraId="00000096" w15:done="1"/>
  <w15:commentEx w15:paraId="00000095" w15:done="1"/>
  <w15:commentEx w15:paraId="0000009E" w15:done="1"/>
  <w15:commentEx w15:paraId="0000009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098" w16cid:durableId="00000098"/>
  <w16cid:commentId w16cid:paraId="00000094" w16cid:durableId="00000094"/>
  <w16cid:commentId w16cid:paraId="00000092" w16cid:durableId="00000092"/>
  <w16cid:commentId w16cid:paraId="00000096" w16cid:durableId="00000096"/>
  <w16cid:commentId w16cid:paraId="00000095" w16cid:durableId="00000095"/>
  <w16cid:commentId w16cid:paraId="0000009E" w16cid:durableId="0000009E"/>
  <w16cid:commentId w16cid:paraId="0000009A" w16cid:durableId="000000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8B9A3" w14:textId="77777777" w:rsidR="00C036AD" w:rsidRDefault="00C036AD">
      <w:pPr>
        <w:spacing w:after="0" w:line="240" w:lineRule="auto"/>
      </w:pPr>
      <w:r>
        <w:separator/>
      </w:r>
    </w:p>
  </w:endnote>
  <w:endnote w:type="continuationSeparator" w:id="0">
    <w:p w14:paraId="79CCCE59" w14:textId="77777777" w:rsidR="00C036AD" w:rsidRDefault="00C03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C4871E3-89E6-4A4A-B946-1D9F6F16C63D}"/>
    <w:embedBold r:id="rId2" w:fontKey="{CE2203C6-E7A2-DA49-84BC-26B6DB6B4F79}"/>
    <w:embedItalic r:id="rId3" w:fontKey="{A9D0EEAE-6EE4-9D47-96EC-140999D92949}"/>
    <w:embedBoldItalic r:id="rId4" w:fontKey="{313CBC60-7824-174D-B769-0E325AD592E3}"/>
  </w:font>
  <w:font w:name="Palatino">
    <w:panose1 w:val="00000000000000000000"/>
    <w:charset w:val="4D"/>
    <w:family w:val="auto"/>
    <w:pitch w:val="variable"/>
    <w:sig w:usb0="A00002FF" w:usb1="7800205A" w:usb2="14600000" w:usb3="00000000" w:csb0="00000193" w:csb1="00000000"/>
  </w:font>
  <w:font w:name="Arial">
    <w:panose1 w:val="020B0604020202020204"/>
    <w:charset w:val="00"/>
    <w:family w:val="swiss"/>
    <w:pitch w:val="variable"/>
    <w:sig w:usb0="E0002EFF" w:usb1="C000785B" w:usb2="00000009" w:usb3="00000000" w:csb0="000001FF" w:csb1="00000000"/>
    <w:embedRegular r:id="rId6" w:fontKey="{28006510-B985-1141-92B2-DC4A13C91E12}"/>
    <w:embedItalic r:id="rId7" w:fontKey="{C87D6843-32CD-5F4B-BDC9-4A3ED9E29F83}"/>
  </w:font>
  <w:font w:name="Georgia">
    <w:panose1 w:val="02040502050405020303"/>
    <w:charset w:val="00"/>
    <w:family w:val="roman"/>
    <w:pitch w:val="variable"/>
    <w:sig w:usb0="00000287" w:usb1="00000000" w:usb2="00000000" w:usb3="00000000" w:csb0="0000009F" w:csb1="00000000"/>
    <w:embedRegular r:id="rId8" w:fontKey="{D7E535ED-B865-6D4D-A55D-0478D018E061}"/>
    <w:embedItalic r:id="rId9" w:fontKey="{F0DD763F-B8E2-824A-8017-F7E8BAD1EB7C}"/>
  </w:font>
  <w:font w:name="REM">
    <w:charset w:val="00"/>
    <w:family w:val="auto"/>
    <w:pitch w:val="default"/>
    <w:embedRegular r:id="rId10" w:fontKey="{E101AB3A-9F05-904A-A0DD-16CA181E32AE}"/>
  </w:font>
  <w:font w:name="Calibri Light">
    <w:panose1 w:val="020F0302020204030204"/>
    <w:charset w:val="00"/>
    <w:family w:val="swiss"/>
    <w:pitch w:val="variable"/>
    <w:sig w:usb0="E4002EFF" w:usb1="C000247B" w:usb2="00000009" w:usb3="00000000" w:csb0="000001FF" w:csb1="00000000"/>
    <w:embedRegular r:id="rId11" w:fontKey="{9B0468F3-BF38-E74E-83C6-30BA01667C92}"/>
  </w:font>
  <w:font w:name="Calibri">
    <w:panose1 w:val="020F0502020204030204"/>
    <w:charset w:val="00"/>
    <w:family w:val="swiss"/>
    <w:pitch w:val="variable"/>
    <w:sig w:usb0="E0002AFF" w:usb1="C000ACFF" w:usb2="00000009" w:usb3="00000000" w:csb0="000001FF" w:csb1="00000000"/>
    <w:embedRegular r:id="rId12" w:fontKey="{0E132E2B-34D8-8C44-A24A-9F91FC364E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91" w14:textId="6EBDD10E" w:rsidR="00C0257D" w:rsidRDefault="00000000">
    <w:pPr>
      <w:jc w:val="center"/>
    </w:pPr>
    <w:r>
      <w:fldChar w:fldCharType="begin"/>
    </w:r>
    <w:r>
      <w:instrText>PAGE</w:instrText>
    </w:r>
    <w:r>
      <w:fldChar w:fldCharType="separate"/>
    </w:r>
    <w:r w:rsidR="00E242F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FBFB5B" w14:textId="77777777" w:rsidR="00C036AD" w:rsidRDefault="00C036AD">
      <w:pPr>
        <w:spacing w:after="0" w:line="240" w:lineRule="auto"/>
      </w:pPr>
      <w:r>
        <w:separator/>
      </w:r>
    </w:p>
  </w:footnote>
  <w:footnote w:type="continuationSeparator" w:id="0">
    <w:p w14:paraId="0148F21E" w14:textId="77777777" w:rsidR="00C036AD" w:rsidRDefault="00C036AD">
      <w:pPr>
        <w:spacing w:after="0" w:line="240" w:lineRule="auto"/>
      </w:pPr>
      <w:r>
        <w:continuationSeparator/>
      </w:r>
    </w:p>
  </w:footnote>
  <w:footnote w:id="1">
    <w:p w14:paraId="00000085" w14:textId="77777777" w:rsidR="00C0257D" w:rsidRDefault="00000000">
      <w:pPr>
        <w:pBdr>
          <w:top w:val="nil"/>
          <w:left w:val="nil"/>
          <w:bottom w:val="nil"/>
          <w:right w:val="nil"/>
          <w:between w:val="nil"/>
        </w:pBdr>
        <w:spacing w:after="0" w:line="240" w:lineRule="auto"/>
        <w:rPr>
          <w:color w:val="000000"/>
        </w:rPr>
      </w:pPr>
      <w:r>
        <w:rPr>
          <w:rStyle w:val="FootnoteReference"/>
        </w:rPr>
        <w:footnoteRef/>
      </w:r>
      <w:r>
        <w:rPr>
          <w:color w:val="000000"/>
        </w:rPr>
        <w:t xml:space="preserve"> Paul Clammer is the author of the Bradt travel guide on </w:t>
      </w:r>
      <w:r>
        <w:rPr>
          <w:i/>
          <w:color w:val="000000"/>
        </w:rPr>
        <w:t>Haiti</w:t>
      </w:r>
      <w:r>
        <w:rPr>
          <w:color w:val="000000"/>
        </w:rPr>
        <w:t xml:space="preserve"> </w:t>
      </w:r>
      <w:r>
        <w:rPr>
          <w:b/>
          <w:color w:val="000000"/>
        </w:rPr>
        <w:t>(2012/2017)</w:t>
      </w:r>
      <w:r>
        <w:rPr>
          <w:color w:val="000000"/>
        </w:rPr>
        <w:t xml:space="preserve"> and the biography </w:t>
      </w:r>
      <w:r>
        <w:rPr>
          <w:b/>
          <w:i/>
          <w:color w:val="000000"/>
        </w:rPr>
        <w:t>Black Crown</w:t>
      </w:r>
      <w:r>
        <w:rPr>
          <w:b/>
          <w:color w:val="000000"/>
        </w:rPr>
        <w:t xml:space="preserve"> (2023)</w:t>
      </w:r>
      <w:r>
        <w:rPr>
          <w:color w:val="000000"/>
        </w:rPr>
        <w:t xml:space="preserve">. The conference paper became the basis of an article for a special issue of </w:t>
      </w:r>
      <w:r>
        <w:rPr>
          <w:i/>
          <w:color w:val="000000"/>
        </w:rPr>
        <w:t>Atlantic Studies</w:t>
      </w:r>
      <w:r>
        <w:rPr>
          <w:color w:val="000000"/>
        </w:rPr>
        <w:t xml:space="preserve"> on Colonial Caribbean visual cultures </w:t>
      </w:r>
      <w:r>
        <w:rPr>
          <w:b/>
          <w:color w:val="000000"/>
        </w:rPr>
        <w:t>(Willson, 2021)</w:t>
      </w:r>
      <w:r>
        <w:rPr>
          <w:color w:val="000000"/>
        </w:rPr>
        <w:t>.</w:t>
      </w:r>
    </w:p>
  </w:footnote>
  <w:footnote w:id="2">
    <w:p w14:paraId="00000086"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The Kingdom of </w:t>
      </w:r>
      <w:proofErr w:type="spellStart"/>
      <w:r>
        <w:t>Hayti</w:t>
      </w:r>
      <w:proofErr w:type="spellEnd"/>
      <w:r>
        <w:t xml:space="preserve"> (1811-1820) was a short-lived exercise in monarchic sovereignty inaugurated by former Haitian revolutionary general Henry Christophe. Following the assassination of Jean-Jacques Dessalines, Haiti’s first independent head of state and later self-anointed emperor, in 1806, a schism emerged between the surviving political players who had contributed to his downfall. The territorial governance of independent Haiti was divided between a southern Republic of </w:t>
      </w:r>
      <w:proofErr w:type="spellStart"/>
      <w:r>
        <w:t>Hayti</w:t>
      </w:r>
      <w:proofErr w:type="spellEnd"/>
      <w:r>
        <w:t xml:space="preserve"> and a northern State of </w:t>
      </w:r>
      <w:proofErr w:type="spellStart"/>
      <w:r>
        <w:t>Hayti</w:t>
      </w:r>
      <w:proofErr w:type="spellEnd"/>
      <w:r>
        <w:t xml:space="preserve"> in 1807. Under the stewardship of Christophe, the northern State of </w:t>
      </w:r>
      <w:proofErr w:type="spellStart"/>
      <w:r>
        <w:t>Hayti</w:t>
      </w:r>
      <w:proofErr w:type="spellEnd"/>
      <w:r>
        <w:t xml:space="preserve"> became a Kingdom in </w:t>
      </w:r>
      <w:proofErr w:type="gramStart"/>
      <w:r>
        <w:t>1811</w:t>
      </w:r>
      <w:proofErr w:type="gramEnd"/>
      <w:r>
        <w:t xml:space="preserve"> and Christophe was crowned king in a coronation ceremony conducted by Jean-Baptiste Joseph (Corneille) Brelle, Grand Archbishop of Haiti. Christophe’s reign as a black monarch in the New World was short-lived, ending dramatically in October 1820 following a stroke, a political coup and his death by suicide. For more on the history of the Kingdom of </w:t>
      </w:r>
      <w:proofErr w:type="spellStart"/>
      <w:r>
        <w:t>Hayti</w:t>
      </w:r>
      <w:proofErr w:type="spellEnd"/>
      <w:r>
        <w:t xml:space="preserve">, see Daut </w:t>
      </w:r>
      <w:r>
        <w:rPr>
          <w:b/>
        </w:rPr>
        <w:t>(‘Inside the Kingdom of Haiti’, 2019)</w:t>
      </w:r>
      <w:r>
        <w:t xml:space="preserve"> and Clammer </w:t>
      </w:r>
      <w:r>
        <w:rPr>
          <w:b/>
        </w:rPr>
        <w:t>(2023)</w:t>
      </w:r>
      <w:r>
        <w:t>.</w:t>
      </w:r>
    </w:p>
  </w:footnote>
  <w:footnote w:id="3">
    <w:p w14:paraId="00000087" w14:textId="77777777" w:rsidR="00C0257D" w:rsidRDefault="00000000">
      <w:pPr>
        <w:pBdr>
          <w:top w:val="nil"/>
          <w:left w:val="nil"/>
          <w:bottom w:val="nil"/>
          <w:right w:val="nil"/>
          <w:between w:val="nil"/>
        </w:pBdr>
        <w:spacing w:after="0" w:line="240" w:lineRule="auto"/>
        <w:rPr>
          <w:color w:val="000000"/>
        </w:rPr>
      </w:pPr>
      <w:r>
        <w:rPr>
          <w:rStyle w:val="FootnoteReference"/>
        </w:rPr>
        <w:footnoteRef/>
      </w:r>
      <w:r>
        <w:rPr>
          <w:color w:val="000000"/>
        </w:rPr>
        <w:t xml:space="preserve"> Though I have been given privileged access to the archival and heritage collections of Haitian private Haitian collectors such as Joseph Guerdy Lissade, </w:t>
      </w:r>
      <w:proofErr w:type="spellStart"/>
      <w:r>
        <w:rPr>
          <w:color w:val="000000"/>
        </w:rPr>
        <w:t>Gaéton</w:t>
      </w:r>
      <w:proofErr w:type="spellEnd"/>
      <w:r>
        <w:rPr>
          <w:color w:val="000000"/>
        </w:rPr>
        <w:t xml:space="preserve"> Mentor and Alex Von </w:t>
      </w:r>
      <w:proofErr w:type="spellStart"/>
      <w:r>
        <w:rPr>
          <w:color w:val="000000"/>
        </w:rPr>
        <w:t>Lignau</w:t>
      </w:r>
      <w:proofErr w:type="spellEnd"/>
      <w:r>
        <w:rPr>
          <w:color w:val="000000"/>
        </w:rPr>
        <w:t>, this has resulted from respectful solicitation and meaningful, ongoing and reciprocal interactions across the life cycle of a project and beyond.</w:t>
      </w:r>
    </w:p>
  </w:footnote>
  <w:footnote w:id="4">
    <w:p w14:paraId="00000088" w14:textId="4D2874D8"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In rural Haitian communities, </w:t>
      </w:r>
      <w:sdt>
        <w:sdtPr>
          <w:tag w:val="goog_rdk_45"/>
          <w:id w:val="688373633"/>
        </w:sdtPr>
        <w:sdtContent>
          <w:proofErr w:type="spellStart"/>
          <w:r w:rsidRPr="00FA2354">
            <w:rPr>
              <w:i/>
            </w:rPr>
            <w:t>konbit</w:t>
          </w:r>
          <w:proofErr w:type="spellEnd"/>
        </w:sdtContent>
      </w:sdt>
      <w:r>
        <w:t xml:space="preserve"> refers to a type of agrarian </w:t>
      </w:r>
      <w:proofErr w:type="spellStart"/>
      <w:r>
        <w:t>labour</w:t>
      </w:r>
      <w:proofErr w:type="spellEnd"/>
      <w:r>
        <w:t xml:space="preserve"> cooperative that </w:t>
      </w:r>
      <w:proofErr w:type="spellStart"/>
      <w:r>
        <w:t>galvanises</w:t>
      </w:r>
      <w:proofErr w:type="spellEnd"/>
      <w:r>
        <w:t xml:space="preserve"> around defined community projects. The </w:t>
      </w:r>
      <w:proofErr w:type="spellStart"/>
      <w:r>
        <w:t>labour</w:t>
      </w:r>
      <w:proofErr w:type="spellEnd"/>
      <w:r>
        <w:t xml:space="preserve"> is often supplemented by wider communal contributions designed to nourish and inspire joy, such as the preparation of food and drink and communal </w:t>
      </w:r>
      <w:proofErr w:type="spellStart"/>
      <w:r>
        <w:t>labour</w:t>
      </w:r>
      <w:proofErr w:type="spellEnd"/>
      <w:r>
        <w:t xml:space="preserve"> songs. The </w:t>
      </w:r>
      <w:proofErr w:type="spellStart"/>
      <w:r>
        <w:t>konbit</w:t>
      </w:r>
      <w:proofErr w:type="spellEnd"/>
      <w:r>
        <w:t xml:space="preserve"> is in essence, however, a reciprocal pact whereby those who solicit the support of their fellow community members are implicitly expected to return the gesture when called upon (See </w:t>
      </w:r>
      <w:r>
        <w:rPr>
          <w:b/>
        </w:rPr>
        <w:t>Jennie M. Smith, 2001, pp. 84-87</w:t>
      </w:r>
      <w:sdt>
        <w:sdtPr>
          <w:tag w:val="goog_rdk_46"/>
          <w:id w:val="1220361538"/>
          <w:showingPlcHdr/>
        </w:sdtPr>
        <w:sdtContent>
          <w:r w:rsidR="00FA2354">
            <w:t xml:space="preserve">     </w:t>
          </w:r>
        </w:sdtContent>
      </w:sdt>
      <w:r>
        <w:t>)</w:t>
      </w:r>
      <w:sdt>
        <w:sdtPr>
          <w:tag w:val="goog_rdk_47"/>
          <w:id w:val="2013324335"/>
        </w:sdtPr>
        <w:sdtContent>
          <w:ins w:id="19" w:author="McCarl, Clayton" w:date="2025-10-07T11:51:00Z">
            <w:r>
              <w:t>.</w:t>
            </w:r>
          </w:ins>
        </w:sdtContent>
      </w:sdt>
    </w:p>
  </w:footnote>
  <w:footnote w:id="5">
    <w:p w14:paraId="00000089"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In addition to a Mount Holyoke College Alumnae Fellowship, </w:t>
      </w:r>
      <w:proofErr w:type="spellStart"/>
      <w:r>
        <w:t>Meï</w:t>
      </w:r>
      <w:proofErr w:type="spellEnd"/>
      <w:r>
        <w:t xml:space="preserve"> and Square have been successful in securing successive rounds of funding from a Research Support Grant at the University of Massachusetts Amherst which have, to date, ensured that the project could continue living as a bilingual resource.</w:t>
      </w:r>
    </w:p>
  </w:footnote>
  <w:footnote w:id="6">
    <w:p w14:paraId="0000008A"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w:t>
      </w:r>
      <w:proofErr w:type="gramStart"/>
      <w:r>
        <w:t>Despite the fact that</w:t>
      </w:r>
      <w:proofErr w:type="gramEnd"/>
      <w:r>
        <w:t xml:space="preserve"> only twelve new blue plaques are granted each year by English Heritage, only 4% of figures </w:t>
      </w:r>
      <w:proofErr w:type="spellStart"/>
      <w:r>
        <w:t>honoured</w:t>
      </w:r>
      <w:proofErr w:type="spellEnd"/>
      <w:r>
        <w:t xml:space="preserve"> by </w:t>
      </w:r>
      <w:proofErr w:type="gramStart"/>
      <w:r>
        <w:t>the their</w:t>
      </w:r>
      <w:proofErr w:type="gramEnd"/>
      <w:r>
        <w:t xml:space="preserve"> Blue Heritage Plaque scheme </w:t>
      </w:r>
      <w:proofErr w:type="gramStart"/>
      <w:r>
        <w:t>have</w:t>
      </w:r>
      <w:proofErr w:type="gramEnd"/>
      <w:r>
        <w:t xml:space="preserve"> been from a black, Asian or minority ethnic background.</w:t>
      </w:r>
    </w:p>
  </w:footnote>
  <w:footnote w:id="7">
    <w:p w14:paraId="0000008B"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The nomination form for the English Heritage Blue Plaque scheme stipulates that the following criteria should be met for the nominated person(s):</w:t>
      </w:r>
    </w:p>
    <w:p w14:paraId="0000008C"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w:t>
      </w:r>
      <w:proofErr w:type="spellStart"/>
      <w:r>
        <w:t>i</w:t>
      </w:r>
      <w:proofErr w:type="spellEnd"/>
      <w:r>
        <w:t>. They shall be understood to have made some important positive contribution to human welfare or happiness; and</w:t>
      </w:r>
    </w:p>
    <w:p w14:paraId="0000008D"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ii. Their achievements should have made an exceptional impact in terms of public recognition; or</w:t>
      </w:r>
    </w:p>
    <w:p w14:paraId="0000008E"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iii. There shall be strong grounds for believing that the subjects are regarded as eminent and distinguished by a majority of members of their own profession or calling.’</w:t>
      </w:r>
    </w:p>
  </w:footnote>
  <w:footnote w:id="8">
    <w:p w14:paraId="0000008F" w14:textId="77777777" w:rsidR="00C0257D"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FootnoteReference"/>
        </w:rPr>
        <w:footnoteRef/>
      </w:r>
      <w:r>
        <w:t xml:space="preserve"> </w:t>
      </w:r>
      <w:r>
        <w:rPr>
          <w:i/>
        </w:rPr>
        <w:t>A Colony in Crisis</w:t>
      </w:r>
      <w:r>
        <w:t xml:space="preserve"> </w:t>
      </w:r>
      <w:proofErr w:type="gramStart"/>
      <w:r>
        <w:t>is able to</w:t>
      </w:r>
      <w:proofErr w:type="gramEnd"/>
      <w:r>
        <w:t xml:space="preserve"> continue running thanks to the financial support of the University of Maryland Libraries.</w:t>
      </w:r>
    </w:p>
  </w:footnote>
  <w:footnote w:id="9">
    <w:p w14:paraId="00000090" w14:textId="77777777" w:rsidR="00C0257D" w:rsidRDefault="00000000">
      <w:pPr>
        <w:pBdr>
          <w:top w:val="nil"/>
          <w:left w:val="nil"/>
          <w:bottom w:val="nil"/>
          <w:right w:val="nil"/>
          <w:between w:val="nil"/>
        </w:pBdr>
        <w:spacing w:after="0" w:line="240" w:lineRule="auto"/>
        <w:rPr>
          <w:color w:val="000000"/>
        </w:rPr>
      </w:pPr>
      <w:r>
        <w:rPr>
          <w:rStyle w:val="FootnoteReference"/>
        </w:rPr>
        <w:footnoteRef/>
      </w:r>
      <w:r>
        <w:rPr>
          <w:color w:val="000000"/>
        </w:rPr>
        <w:t xml:space="preserve"> Chancy and Willson’s </w:t>
      </w:r>
      <w:proofErr w:type="spellStart"/>
      <w:r>
        <w:rPr>
          <w:i/>
          <w:color w:val="000000"/>
        </w:rPr>
        <w:t>Rasanblaj</w:t>
      </w:r>
      <w:proofErr w:type="spellEnd"/>
      <w:r>
        <w:rPr>
          <w:i/>
          <w:color w:val="000000"/>
        </w:rPr>
        <w:t xml:space="preserve"> </w:t>
      </w:r>
      <w:proofErr w:type="spellStart"/>
      <w:r>
        <w:rPr>
          <w:i/>
          <w:color w:val="000000"/>
        </w:rPr>
        <w:t>Fanm</w:t>
      </w:r>
      <w:proofErr w:type="spellEnd"/>
      <w:r>
        <w:rPr>
          <w:i/>
          <w:color w:val="000000"/>
        </w:rPr>
        <w:t xml:space="preserve"> </w:t>
      </w:r>
      <w:r>
        <w:rPr>
          <w:color w:val="000000"/>
        </w:rPr>
        <w:t xml:space="preserve">conference (2024) and </w:t>
      </w:r>
      <w:proofErr w:type="spellStart"/>
      <w:r>
        <w:rPr>
          <w:color w:val="000000"/>
        </w:rPr>
        <w:t>Meï</w:t>
      </w:r>
      <w:proofErr w:type="spellEnd"/>
      <w:r>
        <w:rPr>
          <w:color w:val="000000"/>
        </w:rPr>
        <w:t xml:space="preserve"> and Square’s </w:t>
      </w:r>
      <w:proofErr w:type="spellStart"/>
      <w:r>
        <w:rPr>
          <w:i/>
          <w:color w:val="000000"/>
        </w:rPr>
        <w:t>Revolisyon</w:t>
      </w:r>
      <w:proofErr w:type="spellEnd"/>
      <w:r>
        <w:rPr>
          <w:i/>
          <w:color w:val="000000"/>
        </w:rPr>
        <w:t xml:space="preserve"> </w:t>
      </w:r>
      <w:proofErr w:type="spellStart"/>
      <w:r>
        <w:rPr>
          <w:i/>
          <w:color w:val="000000"/>
        </w:rPr>
        <w:t>Toupatou</w:t>
      </w:r>
      <w:proofErr w:type="spellEnd"/>
      <w:r>
        <w:rPr>
          <w:color w:val="000000"/>
        </w:rPr>
        <w:t xml:space="preserve"> exhibition (2025) are examples of imprints of digital public heritage assemblages that combined performance showcases, exhibits and opportunities to build community, upheld by ethics of care and inclusion. </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cCarl, Clayton">
    <w15:presenceInfo w15:providerId="AD" w15:userId="S::n00693512@unf.edu::31a0dfbc-3ba7-486c-a22f-6fddb1ac7b56"/>
  </w15:person>
  <w15:person w15:author="Nicole Willson">
    <w15:presenceInfo w15:providerId="Windows Live" w15:userId="fdeef7f752fd90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57D"/>
    <w:rsid w:val="00052F60"/>
    <w:rsid w:val="001C6834"/>
    <w:rsid w:val="00362D5D"/>
    <w:rsid w:val="004D5774"/>
    <w:rsid w:val="005009C4"/>
    <w:rsid w:val="00602A18"/>
    <w:rsid w:val="00687394"/>
    <w:rsid w:val="00795069"/>
    <w:rsid w:val="0086394B"/>
    <w:rsid w:val="00BA2F9E"/>
    <w:rsid w:val="00C0257D"/>
    <w:rsid w:val="00C036AD"/>
    <w:rsid w:val="00CF7276"/>
    <w:rsid w:val="00DF7281"/>
    <w:rsid w:val="00E242F8"/>
    <w:rsid w:val="00E5747B"/>
    <w:rsid w:val="00FA2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442C15"/>
  <w15:docId w15:val="{ED959BF2-0545-0A4C-BD9B-F8D77D9D7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i/>
      <w:color w:val="000000"/>
      <w:sz w:val="26"/>
      <w:szCs w:val="26"/>
    </w:rPr>
  </w:style>
  <w:style w:type="paragraph" w:styleId="Heading3">
    <w:name w:val="heading 3"/>
    <w:basedOn w:val="Normal"/>
    <w:next w:val="Normal"/>
    <w:link w:val="Heading3Char"/>
    <w:uiPriority w:val="9"/>
    <w:semiHidden/>
    <w:unhideWhenUsed/>
    <w:qFormat/>
    <w:pPr>
      <w:outlineLvl w:val="2"/>
    </w:pPr>
    <w:rPr>
      <w:b/>
      <w:sz w:val="22"/>
      <w:szCs w:val="22"/>
    </w:rPr>
  </w:style>
  <w:style w:type="paragraph" w:styleId="Heading4">
    <w:name w:val="heading 4"/>
    <w:basedOn w:val="Normal"/>
    <w:next w:val="Normal"/>
    <w:link w:val="Heading4Char"/>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widowControl w:val="0"/>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60" w:after="0" w:line="263" w:lineRule="auto"/>
    </w:pPr>
    <w:rPr>
      <w:rFonts w:ascii="Palatino" w:eastAsia="Palatino" w:hAnsi="Palatino" w:cs="Palatino"/>
      <w:color w:val="000000"/>
      <w:sz w:val="56"/>
      <w:szCs w:val="56"/>
    </w:rPr>
  </w:style>
  <w:style w:type="character" w:customStyle="1" w:styleId="Heading1Char">
    <w:name w:val="Heading 1 Char"/>
    <w:basedOn w:val="DefaultParagraphFont"/>
    <w:link w:val="Heading1"/>
    <w:uiPriority w:val="9"/>
    <w:rsid w:val="00101177"/>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101177"/>
    <w:rPr>
      <w:rFonts w:ascii="Times New Roman" w:eastAsiaTheme="majorEastAsia" w:hAnsi="Times New Roman" w:cs="Times New Roman"/>
      <w:i/>
      <w:iCs/>
      <w:color w:val="000000" w:themeColor="text1"/>
      <w:sz w:val="26"/>
      <w:szCs w:val="26"/>
    </w:rPr>
  </w:style>
  <w:style w:type="character" w:customStyle="1" w:styleId="Heading3Char">
    <w:name w:val="Heading 3 Char"/>
    <w:basedOn w:val="DefaultParagraphFont"/>
    <w:link w:val="Heading3"/>
    <w:uiPriority w:val="9"/>
    <w:rsid w:val="00101177"/>
    <w:rPr>
      <w:rFonts w:ascii="Times New Roman" w:hAnsi="Times New Roman" w:cs="Times New Roman"/>
      <w:b/>
      <w:bCs/>
      <w:sz w:val="22"/>
      <w:szCs w:val="22"/>
    </w:rPr>
  </w:style>
  <w:style w:type="character" w:customStyle="1" w:styleId="dhqitalictitle">
    <w:name w:val="dhq_italic_title"/>
    <w:basedOn w:val="DefaultParagraphFont"/>
    <w:uiPriority w:val="1"/>
    <w:qFormat/>
    <w:rsid w:val="00101177"/>
    <w:rPr>
      <w:rFonts w:ascii="Times New Roman" w:hAnsi="Times New Roman"/>
      <w:i/>
    </w:rPr>
  </w:style>
  <w:style w:type="character" w:styleId="Emphasis">
    <w:name w:val="Emphasis"/>
    <w:basedOn w:val="DefaultParagraphFont"/>
    <w:uiPriority w:val="20"/>
    <w:qFormat/>
    <w:rsid w:val="00101177"/>
    <w:rPr>
      <w:rFonts w:ascii="Times New Roman" w:hAnsi="Times New Roman"/>
      <w:i/>
      <w:iCs/>
    </w:rPr>
  </w:style>
  <w:style w:type="character" w:customStyle="1" w:styleId="dhqcitation">
    <w:name w:val="dhq_citation"/>
    <w:basedOn w:val="DefaultParagraphFont"/>
    <w:uiPriority w:val="1"/>
    <w:qFormat/>
    <w:rsid w:val="009B699D"/>
    <w:rPr>
      <w:rFonts w:ascii="Times New Roman" w:hAnsi="Times New Roman"/>
      <w:b/>
      <w:bCs/>
    </w:rPr>
  </w:style>
  <w:style w:type="character" w:customStyle="1" w:styleId="dhqterm">
    <w:name w:val="dhq_term"/>
    <w:basedOn w:val="DefaultParagraphFont"/>
    <w:uiPriority w:val="1"/>
    <w:qFormat/>
    <w:rsid w:val="009B699D"/>
    <w:rPr>
      <w:rFonts w:ascii="Times New Roman" w:hAnsi="Times New Roman"/>
      <w:i/>
    </w:rPr>
  </w:style>
  <w:style w:type="character" w:customStyle="1" w:styleId="dhqemphasis">
    <w:name w:val="dhq_emphasis"/>
    <w:basedOn w:val="DefaultParagraphFont"/>
    <w:uiPriority w:val="1"/>
    <w:qFormat/>
    <w:rsid w:val="00E42F3D"/>
    <w:rPr>
      <w:rFonts w:ascii="Times New Roman" w:hAnsi="Times New Roman"/>
      <w:i/>
    </w:rPr>
  </w:style>
  <w:style w:type="paragraph" w:styleId="ListParagraph">
    <w:name w:val="List Paragraph"/>
    <w:basedOn w:val="Normal"/>
    <w:uiPriority w:val="34"/>
    <w:qFormat/>
    <w:rsid w:val="00E42F3D"/>
    <w:pPr>
      <w:ind w:left="720"/>
      <w:contextualSpacing/>
    </w:pPr>
  </w:style>
  <w:style w:type="character" w:customStyle="1" w:styleId="Heading4Char">
    <w:name w:val="Heading 4 Char"/>
    <w:basedOn w:val="DefaultParagraphFont"/>
    <w:link w:val="Heading4"/>
    <w:uiPriority w:val="9"/>
    <w:rsid w:val="000A0AC7"/>
    <w:rPr>
      <w:rFonts w:ascii="Times New Roman" w:hAnsi="Times New Roman" w:cs="Times New Roman"/>
      <w:b/>
      <w:bCs/>
      <w:sz w:val="20"/>
      <w:szCs w:val="20"/>
    </w:rPr>
  </w:style>
  <w:style w:type="paragraph" w:customStyle="1" w:styleId="dhqcaption">
    <w:name w:val="dhq_caption"/>
    <w:basedOn w:val="Normal"/>
    <w:next w:val="Normal"/>
    <w:qFormat/>
    <w:rsid w:val="00561033"/>
    <w:pPr>
      <w:spacing w:after="0" w:line="240" w:lineRule="auto"/>
    </w:pPr>
    <w:rPr>
      <w:rFonts w:ascii="Arial" w:hAnsi="Arial" w:cs="Arial"/>
      <w:color w:val="000000" w:themeColor="text1"/>
    </w:rPr>
  </w:style>
  <w:style w:type="paragraph" w:customStyle="1" w:styleId="dhqfigdesc">
    <w:name w:val="dhq_figdesc"/>
    <w:basedOn w:val="Normal"/>
    <w:next w:val="Normal"/>
    <w:qFormat/>
    <w:rsid w:val="00561033"/>
    <w:pPr>
      <w:spacing w:line="240" w:lineRule="auto"/>
    </w:pPr>
    <w:rPr>
      <w:rFonts w:ascii="Arial" w:hAnsi="Arial" w:cs="Arial"/>
      <w:color w:val="4472C4" w:themeColor="accent1"/>
    </w:rPr>
  </w:style>
  <w:style w:type="table" w:styleId="TableGrid">
    <w:name w:val="Table Grid"/>
    <w:basedOn w:val="TableNormal"/>
    <w:uiPriority w:val="39"/>
    <w:rsid w:val="00CE2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hqtabledata">
    <w:name w:val="dhq_table_data"/>
    <w:basedOn w:val="Normal"/>
    <w:qFormat/>
    <w:rsid w:val="00CE2EE4"/>
  </w:style>
  <w:style w:type="paragraph" w:customStyle="1" w:styleId="dhqtablelabel">
    <w:name w:val="dhq_table_label"/>
    <w:basedOn w:val="dhqtabledata"/>
    <w:qFormat/>
    <w:rsid w:val="00CE2EE4"/>
    <w:rPr>
      <w:b/>
      <w:bCs/>
    </w:rPr>
  </w:style>
  <w:style w:type="character" w:styleId="Hyperlink">
    <w:name w:val="Hyperlink"/>
    <w:basedOn w:val="DefaultParagraphFont"/>
    <w:uiPriority w:val="99"/>
    <w:unhideWhenUsed/>
    <w:rsid w:val="00BA0E6D"/>
    <w:rPr>
      <w:rFonts w:ascii="Times New Roman" w:hAnsi="Times New Roman"/>
      <w:color w:val="0563C1" w:themeColor="hyperlink"/>
      <w:u w:val="single"/>
    </w:rPr>
  </w:style>
  <w:style w:type="character" w:styleId="UnresolvedMention">
    <w:name w:val="Unresolved Mention"/>
    <w:basedOn w:val="DefaultParagraphFont"/>
    <w:uiPriority w:val="99"/>
    <w:semiHidden/>
    <w:unhideWhenUsed/>
    <w:rsid w:val="00BA0E6D"/>
    <w:rPr>
      <w:rFonts w:ascii="Times New Roman" w:hAnsi="Times New Roman"/>
      <w:color w:val="605E5C"/>
      <w:shd w:val="clear" w:color="auto" w:fill="E1DFDD"/>
    </w:rPr>
  </w:style>
  <w:style w:type="character" w:customStyle="1" w:styleId="TitleChar">
    <w:name w:val="Title Char"/>
    <w:basedOn w:val="DefaultParagraphFont"/>
    <w:link w:val="Title"/>
    <w:uiPriority w:val="10"/>
    <w:rsid w:val="00CB0B31"/>
    <w:rPr>
      <w:rFonts w:ascii="Palatino" w:eastAsia="Times New Roman" w:hAnsi="Palatino" w:cs="Palatino"/>
      <w:sz w:val="56"/>
      <w:lang w:val="en-GB"/>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rFonts w:ascii="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65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8AF"/>
    <w:rPr>
      <w:rFonts w:ascii="Times New Roman" w:hAnsi="Times New Roman" w:cs="Times New Roman"/>
      <w:sz w:val="20"/>
      <w:szCs w:val="20"/>
    </w:rPr>
  </w:style>
  <w:style w:type="paragraph" w:styleId="Footer">
    <w:name w:val="footer"/>
    <w:basedOn w:val="Normal"/>
    <w:link w:val="FooterChar"/>
    <w:uiPriority w:val="99"/>
    <w:unhideWhenUsed/>
    <w:rsid w:val="00C65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8AF"/>
    <w:rPr>
      <w:rFonts w:ascii="Times New Roman" w:hAnsi="Times New Roman" w:cs="Times New Roman"/>
      <w:sz w:val="20"/>
      <w:szCs w:val="20"/>
    </w:rPr>
  </w:style>
  <w:style w:type="paragraph" w:styleId="Revision">
    <w:name w:val="Revision"/>
    <w:hidden/>
    <w:uiPriority w:val="99"/>
    <w:semiHidden/>
    <w:rsid w:val="004844E2"/>
  </w:style>
  <w:style w:type="paragraph" w:styleId="FootnoteText">
    <w:name w:val="footnote text"/>
    <w:basedOn w:val="Normal"/>
    <w:link w:val="FootnoteTextChar"/>
    <w:uiPriority w:val="99"/>
    <w:semiHidden/>
    <w:unhideWhenUsed/>
    <w:rsid w:val="004844E2"/>
    <w:pPr>
      <w:spacing w:after="0" w:line="240" w:lineRule="auto"/>
    </w:pPr>
  </w:style>
  <w:style w:type="character" w:customStyle="1" w:styleId="FootnoteTextChar">
    <w:name w:val="Footnote Text Char"/>
    <w:basedOn w:val="DefaultParagraphFont"/>
    <w:link w:val="FootnoteText"/>
    <w:uiPriority w:val="99"/>
    <w:semiHidden/>
    <w:rsid w:val="004844E2"/>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4844E2"/>
    <w:rPr>
      <w:vertAlign w:val="superscript"/>
    </w:rPr>
  </w:style>
  <w:style w:type="paragraph" w:styleId="CommentSubject">
    <w:name w:val="annotation subject"/>
    <w:basedOn w:val="CommentText"/>
    <w:next w:val="CommentText"/>
    <w:link w:val="CommentSubjectChar"/>
    <w:uiPriority w:val="99"/>
    <w:semiHidden/>
    <w:unhideWhenUsed/>
    <w:rsid w:val="006D43C3"/>
    <w:rPr>
      <w:b/>
      <w:bCs/>
    </w:rPr>
  </w:style>
  <w:style w:type="character" w:customStyle="1" w:styleId="CommentSubjectChar">
    <w:name w:val="Comment Subject Char"/>
    <w:basedOn w:val="CommentTextChar"/>
    <w:link w:val="CommentSubject"/>
    <w:uiPriority w:val="99"/>
    <w:semiHidden/>
    <w:rsid w:val="006D43C3"/>
    <w:rPr>
      <w:rFonts w:ascii="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hypothes.is" TargetMode="External"/><Relationship Id="rId26" Type="http://schemas.openxmlformats.org/officeDocument/2006/relationships/image" Target="media/image11.jpg"/><Relationship Id="rId39" Type="http://schemas.openxmlformats.org/officeDocument/2006/relationships/hyperlink" Target="https://x.com/MirandaKaufmann/status/1364207792958103560" TargetMode="External"/><Relationship Id="rId21" Type="http://schemas.openxmlformats.org/officeDocument/2006/relationships/image" Target="media/image7.jpg"/><Relationship Id="rId34" Type="http://schemas.openxmlformats.org/officeDocument/2006/relationships/hyperlink" Target="https://lagazetteroyale.com/about/" TargetMode="External"/><Relationship Id="rId42" Type="http://schemas.openxmlformats.org/officeDocument/2006/relationships/hyperlink" Target="https://x.com/MirandaKaufmann/status/1364172457335279616" TargetMode="External"/><Relationship Id="rId47" Type="http://schemas.openxmlformats.org/officeDocument/2006/relationships/hyperlink" Target="https://lenouvelliste.com/article/215027/incendie-de-la-chapelle-royale-henri-christophe-de-milot-larcheveche-du-cap-haitien-denonce-la-negligence-des-autorites" TargetMode="External"/><Relationship Id="rId50" Type="http://schemas.openxmlformats.org/officeDocument/2006/relationships/hyperlink" Target="http://x.com" TargetMode="External"/><Relationship Id="rId55" Type="http://schemas.openxmlformats.org/officeDocument/2006/relationships/hyperlink" Target="https://doi.org/10.1080/14788810.2021.1908790"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fanmrebel.com" TargetMode="External"/><Relationship Id="rId29" Type="http://schemas.openxmlformats.org/officeDocument/2006/relationships/hyperlink" Target="https://www.britishnewspaperarchive.co.uk/viewer/BL/0000082/18151031/007/0003?browse=true" TargetMode="Externa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hyperlink" Target="http://www.jstor.org/stable/41715192" TargetMode="External"/><Relationship Id="rId37" Type="http://schemas.openxmlformats.org/officeDocument/2006/relationships/hyperlink" Target="https://avidly.lareviewofbooks.org/2021/01/19/why-did-bridgerton-erase-haiti/" TargetMode="External"/><Relationship Id="rId40" Type="http://schemas.openxmlformats.org/officeDocument/2006/relationships/hyperlink" Target="https://x.com/MirandaKaufmann/status/1364172457335279616" TargetMode="External"/><Relationship Id="rId45" Type="http://schemas.openxmlformats.org/officeDocument/2006/relationships/hyperlink" Target="https://renderingrevolution.ht/about" TargetMode="External"/><Relationship Id="rId53" Type="http://schemas.openxmlformats.org/officeDocument/2006/relationships/hyperlink" Target="https://dx.doi.org/10.1353/jhs.2017.0017"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5.jpg"/><Relationship Id="rId14" Type="http://schemas.openxmlformats.org/officeDocument/2006/relationships/hyperlink" Target="http://fanmrebel.com" TargetMode="External"/><Relationship Id="rId22" Type="http://schemas.openxmlformats.org/officeDocument/2006/relationships/hyperlink" Target="http://fanmrebel.com" TargetMode="External"/><Relationship Id="rId27" Type="http://schemas.openxmlformats.org/officeDocument/2006/relationships/image" Target="media/image12.jpg"/><Relationship Id="rId30" Type="http://schemas.openxmlformats.org/officeDocument/2006/relationships/hyperlink" Target="https://blacknewspages.wordpress.com/2021/01/12/le-film-sur-la-seule-reine-dhaiti-marie-louise-christophe-celebre-le-217eme-anniversaire-de-lindependance-de-lile/" TargetMode="External"/><Relationship Id="rId35" Type="http://schemas.openxmlformats.org/officeDocument/2006/relationships/hyperlink" Target="https://archipelagosjournal.org/issue03/daut.html" TargetMode="External"/><Relationship Id="rId43" Type="http://schemas.openxmlformats.org/officeDocument/2006/relationships/hyperlink" Target="https://doi.org/10.16995/dscn.9601" TargetMode="External"/><Relationship Id="rId48" Type="http://schemas.openxmlformats.org/officeDocument/2006/relationships/hyperlink" Target="http://x.com" TargetMode="External"/><Relationship Id="rId56" Type="http://schemas.openxmlformats.org/officeDocument/2006/relationships/hyperlink" Target="https://doi.org/10.1080/0144039X.2019.1685254" TargetMode="External"/><Relationship Id="rId8" Type="http://schemas.microsoft.com/office/2011/relationships/commentsExtended" Target="commentsExtended.xml"/><Relationship Id="rId51" Type="http://schemas.openxmlformats.org/officeDocument/2006/relationships/hyperlink" Target="https://x.com/DrSepinwall/status/1345476771345440768" TargetMode="Externa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fanmrebel.com" TargetMode="External"/><Relationship Id="rId25" Type="http://schemas.openxmlformats.org/officeDocument/2006/relationships/image" Target="media/image10.jpg"/><Relationship Id="rId33" Type="http://schemas.openxmlformats.org/officeDocument/2006/relationships/hyperlink" Target="https://www.mappinghaitianrevolution.com/about" TargetMode="External"/><Relationship Id="rId38" Type="http://schemas.openxmlformats.org/officeDocument/2006/relationships/hyperlink" Target="http://x.com" TargetMode="External"/><Relationship Id="rId46" Type="http://schemas.openxmlformats.org/officeDocument/2006/relationships/hyperlink" Target="http://memoiredefemmes.com" TargetMode="External"/><Relationship Id="rId59"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hyperlink" Target="http://x.com" TargetMode="External"/><Relationship Id="rId54" Type="http://schemas.openxmlformats.org/officeDocument/2006/relationships/hyperlink" Target="https://www.fanmrebel.com/en/gallery"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hypothes.is" TargetMode="External"/><Relationship Id="rId23" Type="http://schemas.openxmlformats.org/officeDocument/2006/relationships/image" Target="media/image8.jpg"/><Relationship Id="rId28" Type="http://schemas.openxmlformats.org/officeDocument/2006/relationships/hyperlink" Target="https://www.english-heritage.org.uk/siteassets/home/visit/blue-plaques/propose-plaque/proposal-form-new.pdf" TargetMode="External"/><Relationship Id="rId36" Type="http://schemas.openxmlformats.org/officeDocument/2006/relationships/hyperlink" Target="https://theconversation.com/inside-the-kingdom-of-haiti-the-wakanda-of-the-western-hemisphere-108250" TargetMode="External"/><Relationship Id="rId49" Type="http://schemas.openxmlformats.org/officeDocument/2006/relationships/hyperlink" Target="https://x.com/DrSepinwall/status/1374136007646351368" TargetMode="External"/><Relationship Id="rId57" Type="http://schemas.openxmlformats.org/officeDocument/2006/relationships/hyperlink" Target="https://youtu.be/9XOhMr2Fmh0?si=ftjiaqPD_EcwTgCI" TargetMode="External"/><Relationship Id="rId10" Type="http://schemas.openxmlformats.org/officeDocument/2006/relationships/image" Target="media/image1.png"/><Relationship Id="rId31" Type="http://schemas.openxmlformats.org/officeDocument/2006/relationships/hyperlink" Target="https://dhdebates.gc.cuny.edu/read/people-practice-power/section/9aa033b8-a0f4-4a6e-971c-8b731dd9c1d3" TargetMode="External"/><Relationship Id="rId44" Type="http://schemas.openxmlformats.org/officeDocument/2006/relationships/hyperlink" Target="https://doi.org/10.1080/14788810.2016.1203214" TargetMode="External"/><Relationship Id="rId52" Type="http://schemas.openxmlformats.org/officeDocument/2006/relationships/hyperlink" Target="https://renderingrevolution.ht/network" TargetMode="External"/><Relationship Id="rId60"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xccLXVc6jT13HeSSd374ki0jA==">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31</Pages>
  <Words>11162</Words>
  <Characters>63629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Flanders, Julia</dc:creator>
  <cp:lastModifiedBy>Nicole Willson</cp:lastModifiedBy>
  <cp:revision>3</cp:revision>
  <dcterms:created xsi:type="dcterms:W3CDTF">2025-10-20T14:40:00Z</dcterms:created>
  <dcterms:modified xsi:type="dcterms:W3CDTF">2025-10-22T12:51:00Z</dcterms:modified>
</cp:coreProperties>
</file>